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endnotes.xml" ContentType="application/vnd.openxmlformats-officedocument.wordprocessingml.endnotes+xml"/>
  <Override PartName="/word/footnotes.xml" ContentType="application/vnd.openxmlformats-officedocument.wordprocessingml.footnotes+xml"/>
  <Override PartName="/word/footer2.xml" ContentType="application/vnd.openxmlformats-officedocument.wordprocessingml.footer+xml"/>
  <Override PartName="/word/header2.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webSettings.xml" ContentType="application/vnd.openxmlformats-officedocument.wordprocessingml.webSettings+xml"/>
  <Override PartName="/docProps/custom.xml" ContentType="application/vnd.openxmlformats-officedocument.custom-properties+xml"/>
  <Override PartName="/word/people.xml" ContentType="application/vnd.openxmlformats-officedocument.wordprocessingml.people+xml"/>
  <Override PartName="/docProps/app.xml" ContentType="application/vnd.openxmlformats-officedocument.extended-properties+xml"/>
  <Override PartName="/docProps/core.xml" ContentType="application/vnd.openxmlformats-package.core-properties+xml"/>
  <Override PartName="/word/commentsIds.xml" ContentType="application/vnd.openxmlformats-officedocument.wordprocessingml.commentsId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21F8E1" w14:textId="1F34DCC6" w:rsidR="00C13CFF" w:rsidRPr="00F776E8" w:rsidRDefault="00C13CFF" w:rsidP="00C13CFF">
      <w:pPr>
        <w:kinsoku w:val="0"/>
        <w:overflowPunct w:val="0"/>
        <w:autoSpaceDE/>
        <w:autoSpaceDN/>
        <w:adjustRightInd/>
        <w:spacing w:before="343" w:line="240" w:lineRule="exact"/>
        <w:jc w:val="center"/>
        <w:textAlignment w:val="baseline"/>
        <w:rPr>
          <w:sz w:val="28"/>
          <w:szCs w:val="28"/>
          <w:lang w:val="en-US"/>
        </w:rPr>
      </w:pPr>
      <w:r w:rsidRPr="00F776E8">
        <w:rPr>
          <w:sz w:val="28"/>
          <w:szCs w:val="28"/>
          <w:lang w:val="en-US"/>
        </w:rPr>
        <w:t xml:space="preserve">A probabilistic atlas of finger dominance in </w:t>
      </w:r>
      <w:r w:rsidR="00034113">
        <w:rPr>
          <w:sz w:val="28"/>
          <w:szCs w:val="28"/>
          <w:lang w:val="en-US"/>
        </w:rPr>
        <w:t xml:space="preserve">the </w:t>
      </w:r>
      <w:r w:rsidRPr="00F776E8">
        <w:rPr>
          <w:sz w:val="28"/>
          <w:szCs w:val="28"/>
          <w:lang w:val="en-US"/>
        </w:rPr>
        <w:t>primary somatosensory cortex</w:t>
      </w:r>
    </w:p>
    <w:p w14:paraId="23B08ADA" w14:textId="652B5CEE" w:rsidR="001A33CC" w:rsidRPr="00F776E8" w:rsidRDefault="0001315F" w:rsidP="002D4EC3">
      <w:pPr>
        <w:kinsoku w:val="0"/>
        <w:overflowPunct w:val="0"/>
        <w:autoSpaceDE/>
        <w:autoSpaceDN/>
        <w:adjustRightInd/>
        <w:spacing w:before="343" w:line="240" w:lineRule="exact"/>
        <w:jc w:val="center"/>
        <w:textAlignment w:val="baseline"/>
        <w:rPr>
          <w:sz w:val="18"/>
          <w:szCs w:val="18"/>
        </w:rPr>
      </w:pPr>
      <w:r>
        <w:rPr>
          <w:sz w:val="18"/>
          <w:szCs w:val="18"/>
        </w:rPr>
        <w:t>George C</w:t>
      </w:r>
      <w:r w:rsidR="00576BFC">
        <w:rPr>
          <w:sz w:val="18"/>
          <w:szCs w:val="18"/>
        </w:rPr>
        <w:t>.</w:t>
      </w:r>
      <w:r>
        <w:rPr>
          <w:sz w:val="18"/>
          <w:szCs w:val="18"/>
        </w:rPr>
        <w:t xml:space="preserve"> </w:t>
      </w:r>
      <w:proofErr w:type="spellStart"/>
      <w:r>
        <w:rPr>
          <w:sz w:val="18"/>
          <w:szCs w:val="18"/>
        </w:rPr>
        <w:t>O’Neill</w:t>
      </w:r>
      <w:r w:rsidR="0050112E">
        <w:rPr>
          <w:sz w:val="18"/>
          <w:szCs w:val="18"/>
          <w:vertAlign w:val="superscript"/>
        </w:rPr>
        <w:t>a</w:t>
      </w:r>
      <w:proofErr w:type="spellEnd"/>
      <w:r w:rsidR="00CD7785" w:rsidRPr="005E2761">
        <w:rPr>
          <w:sz w:val="18"/>
          <w:szCs w:val="18"/>
          <w:vertAlign w:val="superscript"/>
        </w:rPr>
        <w:t>†</w:t>
      </w:r>
      <w:r w:rsidR="00CD7785">
        <w:rPr>
          <w:sz w:val="18"/>
          <w:szCs w:val="18"/>
        </w:rPr>
        <w:t xml:space="preserve">, </w:t>
      </w:r>
      <w:r w:rsidR="00576BFC" w:rsidRPr="00F776E8">
        <w:rPr>
          <w:sz w:val="18"/>
          <w:szCs w:val="18"/>
        </w:rPr>
        <w:t xml:space="preserve">Ayan </w:t>
      </w:r>
      <w:proofErr w:type="spellStart"/>
      <w:r w:rsidR="00576BFC" w:rsidRPr="00F776E8">
        <w:rPr>
          <w:sz w:val="18"/>
          <w:szCs w:val="18"/>
        </w:rPr>
        <w:t>Sengupta</w:t>
      </w:r>
      <w:r w:rsidR="00576BFC">
        <w:rPr>
          <w:sz w:val="18"/>
          <w:szCs w:val="18"/>
          <w:vertAlign w:val="superscript"/>
        </w:rPr>
        <w:t>ab</w:t>
      </w:r>
      <w:proofErr w:type="spellEnd"/>
      <w:r w:rsidR="00576BFC" w:rsidRPr="00F776E8">
        <w:rPr>
          <w:sz w:val="18"/>
          <w:szCs w:val="18"/>
          <w:vertAlign w:val="superscript"/>
        </w:rPr>
        <w:t>†</w:t>
      </w:r>
      <w:r w:rsidR="00576BFC">
        <w:rPr>
          <w:sz w:val="18"/>
          <w:szCs w:val="18"/>
        </w:rPr>
        <w:t xml:space="preserve">, </w:t>
      </w:r>
      <w:r w:rsidR="00CD7785">
        <w:rPr>
          <w:sz w:val="18"/>
          <w:szCs w:val="18"/>
        </w:rPr>
        <w:t xml:space="preserve">Michael </w:t>
      </w:r>
      <w:proofErr w:type="spellStart"/>
      <w:r w:rsidR="00CD7785">
        <w:rPr>
          <w:sz w:val="18"/>
          <w:szCs w:val="18"/>
        </w:rPr>
        <w:t>Asghar</w:t>
      </w:r>
      <w:r w:rsidR="0050112E">
        <w:rPr>
          <w:sz w:val="18"/>
          <w:szCs w:val="18"/>
          <w:vertAlign w:val="superscript"/>
        </w:rPr>
        <w:t>a</w:t>
      </w:r>
      <w:proofErr w:type="spellEnd"/>
      <w:r w:rsidR="00CD7785">
        <w:rPr>
          <w:sz w:val="18"/>
          <w:szCs w:val="18"/>
        </w:rPr>
        <w:t xml:space="preserve">, Eleanor </w:t>
      </w:r>
      <w:r w:rsidR="00DB7697">
        <w:rPr>
          <w:sz w:val="18"/>
          <w:szCs w:val="18"/>
        </w:rPr>
        <w:t xml:space="preserve">L. </w:t>
      </w:r>
      <w:proofErr w:type="spellStart"/>
      <w:r w:rsidR="00DB7697">
        <w:rPr>
          <w:sz w:val="18"/>
          <w:szCs w:val="18"/>
        </w:rPr>
        <w:t>Barratt</w:t>
      </w:r>
      <w:r w:rsidR="0050112E">
        <w:rPr>
          <w:sz w:val="18"/>
          <w:szCs w:val="18"/>
          <w:vertAlign w:val="superscript"/>
        </w:rPr>
        <w:t>a</w:t>
      </w:r>
      <w:proofErr w:type="spellEnd"/>
      <w:r w:rsidR="00DB7697">
        <w:rPr>
          <w:sz w:val="18"/>
          <w:szCs w:val="18"/>
        </w:rPr>
        <w:t xml:space="preserve">, </w:t>
      </w:r>
      <w:r w:rsidR="0001382F">
        <w:rPr>
          <w:sz w:val="18"/>
          <w:szCs w:val="18"/>
        </w:rPr>
        <w:t xml:space="preserve">Julien </w:t>
      </w:r>
      <w:proofErr w:type="spellStart"/>
      <w:r w:rsidR="0001382F">
        <w:rPr>
          <w:sz w:val="18"/>
          <w:szCs w:val="18"/>
        </w:rPr>
        <w:t>Besle</w:t>
      </w:r>
      <w:r w:rsidR="0050112E">
        <w:rPr>
          <w:sz w:val="18"/>
          <w:szCs w:val="18"/>
          <w:vertAlign w:val="superscript"/>
        </w:rPr>
        <w:t>c</w:t>
      </w:r>
      <w:proofErr w:type="spellEnd"/>
      <w:r w:rsidR="0001382F">
        <w:rPr>
          <w:sz w:val="18"/>
          <w:szCs w:val="18"/>
        </w:rPr>
        <w:t xml:space="preserve">, Denis </w:t>
      </w:r>
      <w:proofErr w:type="spellStart"/>
      <w:r w:rsidR="00EA4912">
        <w:rPr>
          <w:sz w:val="18"/>
          <w:szCs w:val="18"/>
        </w:rPr>
        <w:t>Schluppeck</w:t>
      </w:r>
      <w:r w:rsidR="0050112E">
        <w:rPr>
          <w:sz w:val="18"/>
          <w:szCs w:val="18"/>
          <w:vertAlign w:val="superscript"/>
        </w:rPr>
        <w:t>d</w:t>
      </w:r>
      <w:proofErr w:type="spellEnd"/>
      <w:r w:rsidR="00B20E56">
        <w:rPr>
          <w:sz w:val="18"/>
          <w:szCs w:val="18"/>
        </w:rPr>
        <w:t xml:space="preserve">, Susan T. </w:t>
      </w:r>
      <w:proofErr w:type="spellStart"/>
      <w:r w:rsidR="00B20E56">
        <w:rPr>
          <w:sz w:val="18"/>
          <w:szCs w:val="18"/>
        </w:rPr>
        <w:t>Francis</w:t>
      </w:r>
      <w:r w:rsidR="0050112E">
        <w:rPr>
          <w:sz w:val="18"/>
          <w:szCs w:val="18"/>
          <w:vertAlign w:val="superscript"/>
        </w:rPr>
        <w:t>a</w:t>
      </w:r>
      <w:proofErr w:type="spellEnd"/>
      <w:r w:rsidR="00B20E56" w:rsidRPr="00F776E8">
        <w:rPr>
          <w:sz w:val="18"/>
          <w:szCs w:val="18"/>
          <w:vertAlign w:val="superscript"/>
        </w:rPr>
        <w:t>*</w:t>
      </w:r>
      <w:r w:rsidR="00B20E56">
        <w:rPr>
          <w:sz w:val="18"/>
          <w:szCs w:val="18"/>
        </w:rPr>
        <w:t>, Rosa M. Sanchez</w:t>
      </w:r>
      <w:r w:rsidR="00B677EB">
        <w:rPr>
          <w:sz w:val="18"/>
          <w:szCs w:val="18"/>
        </w:rPr>
        <w:t xml:space="preserve"> </w:t>
      </w:r>
      <w:proofErr w:type="spellStart"/>
      <w:r w:rsidR="00B20E56">
        <w:rPr>
          <w:sz w:val="18"/>
          <w:szCs w:val="18"/>
        </w:rPr>
        <w:t>Panchuelo</w:t>
      </w:r>
      <w:r w:rsidR="0050112E">
        <w:rPr>
          <w:sz w:val="18"/>
          <w:szCs w:val="18"/>
          <w:vertAlign w:val="superscript"/>
        </w:rPr>
        <w:t>a</w:t>
      </w:r>
      <w:proofErr w:type="spellEnd"/>
      <w:r w:rsidR="00B20E56" w:rsidRPr="00F776E8">
        <w:rPr>
          <w:sz w:val="18"/>
          <w:szCs w:val="18"/>
          <w:vertAlign w:val="superscript"/>
        </w:rPr>
        <w:t>*</w:t>
      </w:r>
    </w:p>
    <w:p w14:paraId="0F1C1CF0" w14:textId="59CB856E" w:rsidR="00D239C5" w:rsidRPr="00FF37C6" w:rsidRDefault="00743D5F" w:rsidP="00F776E8">
      <w:pPr>
        <w:pBdr>
          <w:bottom w:val="single" w:sz="6" w:space="1" w:color="auto"/>
        </w:pBdr>
        <w:kinsoku w:val="0"/>
        <w:overflowPunct w:val="0"/>
        <w:autoSpaceDE/>
        <w:autoSpaceDN/>
        <w:adjustRightInd/>
        <w:spacing w:before="343" w:line="240" w:lineRule="exact"/>
        <w:jc w:val="center"/>
        <w:textAlignment w:val="baseline"/>
        <w:rPr>
          <w:i/>
          <w:iCs/>
          <w:sz w:val="18"/>
          <w:szCs w:val="18"/>
        </w:rPr>
      </w:pPr>
      <w:proofErr w:type="spellStart"/>
      <w:r>
        <w:rPr>
          <w:i/>
          <w:iCs/>
          <w:sz w:val="18"/>
          <w:szCs w:val="18"/>
          <w:vertAlign w:val="superscript"/>
        </w:rPr>
        <w:t>a</w:t>
      </w:r>
      <w:r w:rsidR="00B20E56" w:rsidRPr="081A1592">
        <w:rPr>
          <w:i/>
          <w:iCs/>
          <w:sz w:val="18"/>
          <w:szCs w:val="18"/>
        </w:rPr>
        <w:t>Sir</w:t>
      </w:r>
      <w:proofErr w:type="spellEnd"/>
      <w:r w:rsidR="00B20E56" w:rsidRPr="081A1592">
        <w:rPr>
          <w:i/>
          <w:iCs/>
          <w:sz w:val="18"/>
          <w:szCs w:val="18"/>
        </w:rPr>
        <w:t xml:space="preserve"> </w:t>
      </w:r>
      <w:r w:rsidR="001A33CC" w:rsidRPr="081A1592">
        <w:rPr>
          <w:i/>
          <w:iCs/>
          <w:sz w:val="18"/>
          <w:szCs w:val="18"/>
        </w:rPr>
        <w:t xml:space="preserve">Peter Mansfield Imaging Centre, School of Physics and Astronomy, University of Nottingham, </w:t>
      </w:r>
      <w:r w:rsidR="00E458D5" w:rsidRPr="081A1592">
        <w:rPr>
          <w:i/>
          <w:iCs/>
          <w:sz w:val="18"/>
          <w:szCs w:val="18"/>
        </w:rPr>
        <w:t xml:space="preserve">Nottingham, </w:t>
      </w:r>
      <w:r w:rsidR="001A33CC" w:rsidRPr="081A1592">
        <w:rPr>
          <w:i/>
          <w:iCs/>
          <w:sz w:val="18"/>
          <w:szCs w:val="18"/>
        </w:rPr>
        <w:t>UK</w:t>
      </w:r>
      <w:r w:rsidR="001A33CC" w:rsidRPr="006927EB">
        <w:rPr>
          <w:i/>
          <w:iCs/>
          <w:sz w:val="18"/>
          <w:szCs w:val="18"/>
        </w:rPr>
        <w:br/>
      </w:r>
      <w:proofErr w:type="spellStart"/>
      <w:r>
        <w:rPr>
          <w:i/>
          <w:iCs/>
          <w:sz w:val="18"/>
          <w:szCs w:val="18"/>
          <w:vertAlign w:val="superscript"/>
        </w:rPr>
        <w:t>b</w:t>
      </w:r>
      <w:r w:rsidR="00B20E56">
        <w:rPr>
          <w:i/>
          <w:iCs/>
          <w:sz w:val="18"/>
          <w:szCs w:val="18"/>
        </w:rPr>
        <w:t>Wolfson</w:t>
      </w:r>
      <w:proofErr w:type="spellEnd"/>
      <w:r w:rsidR="00B20E56">
        <w:rPr>
          <w:i/>
          <w:iCs/>
          <w:sz w:val="18"/>
          <w:szCs w:val="18"/>
        </w:rPr>
        <w:t xml:space="preserve"> </w:t>
      </w:r>
      <w:r w:rsidR="005D4142">
        <w:rPr>
          <w:i/>
          <w:iCs/>
          <w:sz w:val="18"/>
          <w:szCs w:val="18"/>
        </w:rPr>
        <w:t xml:space="preserve">Brain Imaging Centre, </w:t>
      </w:r>
      <w:r w:rsidR="005D4142" w:rsidRPr="005D4142">
        <w:rPr>
          <w:i/>
          <w:iCs/>
          <w:sz w:val="18"/>
          <w:szCs w:val="18"/>
        </w:rPr>
        <w:t>Department of Clinical Neurosciences, University of Cambridge, Cambridge, UK</w:t>
      </w:r>
      <w:r w:rsidR="00FF37C6">
        <w:rPr>
          <w:i/>
          <w:iCs/>
          <w:sz w:val="18"/>
          <w:szCs w:val="18"/>
        </w:rPr>
        <w:br/>
      </w:r>
      <w:proofErr w:type="spellStart"/>
      <w:r>
        <w:rPr>
          <w:i/>
          <w:iCs/>
          <w:sz w:val="18"/>
          <w:szCs w:val="18"/>
          <w:vertAlign w:val="superscript"/>
        </w:rPr>
        <w:t>c</w:t>
      </w:r>
      <w:r w:rsidR="00FF37C6" w:rsidRPr="00FF37C6">
        <w:rPr>
          <w:i/>
          <w:iCs/>
          <w:sz w:val="18"/>
          <w:szCs w:val="18"/>
        </w:rPr>
        <w:t>Department</w:t>
      </w:r>
      <w:proofErr w:type="spellEnd"/>
      <w:r w:rsidR="00FF37C6" w:rsidRPr="00FF37C6">
        <w:rPr>
          <w:i/>
          <w:iCs/>
          <w:sz w:val="18"/>
          <w:szCs w:val="18"/>
        </w:rPr>
        <w:t xml:space="preserve"> of Psychology, American University of Beirut, Beirut, Lebanon </w:t>
      </w:r>
      <w:r w:rsidR="00D239C5">
        <w:rPr>
          <w:i/>
          <w:iCs/>
          <w:sz w:val="18"/>
          <w:szCs w:val="18"/>
        </w:rPr>
        <w:br/>
      </w:r>
      <w:proofErr w:type="spellStart"/>
      <w:r>
        <w:rPr>
          <w:i/>
          <w:iCs/>
          <w:sz w:val="18"/>
          <w:szCs w:val="18"/>
          <w:vertAlign w:val="superscript"/>
        </w:rPr>
        <w:t>d</w:t>
      </w:r>
      <w:r w:rsidR="00D239C5">
        <w:rPr>
          <w:i/>
          <w:iCs/>
          <w:sz w:val="18"/>
          <w:szCs w:val="18"/>
        </w:rPr>
        <w:t>School</w:t>
      </w:r>
      <w:proofErr w:type="spellEnd"/>
      <w:r w:rsidR="00D239C5">
        <w:rPr>
          <w:i/>
          <w:iCs/>
          <w:sz w:val="18"/>
          <w:szCs w:val="18"/>
        </w:rPr>
        <w:t xml:space="preserve"> of Psychology, University of Nottingham, Nottingham. UK</w:t>
      </w:r>
    </w:p>
    <w:p w14:paraId="46CB86F7" w14:textId="00FD9BA8" w:rsidR="001A33CC" w:rsidRPr="00F776E8" w:rsidRDefault="001A33CC" w:rsidP="00F776E8">
      <w:pPr>
        <w:pBdr>
          <w:bottom w:val="single" w:sz="6" w:space="1" w:color="auto"/>
        </w:pBdr>
        <w:kinsoku w:val="0"/>
        <w:overflowPunct w:val="0"/>
        <w:autoSpaceDE/>
        <w:autoSpaceDN/>
        <w:adjustRightInd/>
        <w:spacing w:before="343" w:line="240" w:lineRule="exact"/>
        <w:jc w:val="center"/>
        <w:textAlignment w:val="baseline"/>
        <w:rPr>
          <w:i/>
          <w:iCs/>
          <w:sz w:val="18"/>
          <w:szCs w:val="18"/>
        </w:rPr>
      </w:pPr>
    </w:p>
    <w:p w14:paraId="09058D4C" w14:textId="77777777" w:rsidR="001A33CC" w:rsidRPr="00F649B8" w:rsidRDefault="001A33CC" w:rsidP="00F649B8">
      <w:pPr>
        <w:kinsoku w:val="0"/>
        <w:overflowPunct w:val="0"/>
        <w:autoSpaceDE/>
        <w:autoSpaceDN/>
        <w:adjustRightInd/>
        <w:spacing w:before="343" w:line="240" w:lineRule="exact"/>
        <w:jc w:val="both"/>
        <w:textAlignment w:val="baseline"/>
        <w:outlineLvl w:val="0"/>
        <w:rPr>
          <w:b/>
          <w:bCs/>
          <w:sz w:val="18"/>
          <w:szCs w:val="18"/>
        </w:rPr>
      </w:pPr>
      <w:r w:rsidRPr="00F649B8">
        <w:rPr>
          <w:b/>
          <w:bCs/>
          <w:sz w:val="18"/>
          <w:szCs w:val="18"/>
        </w:rPr>
        <w:t>Abstract</w:t>
      </w:r>
    </w:p>
    <w:p w14:paraId="306FF57F" w14:textId="2238B87C" w:rsidR="003C2DB5" w:rsidRPr="003C2DB5" w:rsidRDefault="003C2DB5" w:rsidP="003C2DB5">
      <w:pPr>
        <w:kinsoku w:val="0"/>
        <w:overflowPunct w:val="0"/>
        <w:autoSpaceDE/>
        <w:autoSpaceDN/>
        <w:adjustRightInd/>
        <w:spacing w:before="343" w:line="240" w:lineRule="exact"/>
        <w:jc w:val="both"/>
        <w:textAlignment w:val="baseline"/>
        <w:outlineLvl w:val="0"/>
        <w:rPr>
          <w:spacing w:val="7"/>
          <w:sz w:val="18"/>
          <w:szCs w:val="18"/>
        </w:rPr>
      </w:pPr>
      <w:r w:rsidRPr="003C2DB5">
        <w:rPr>
          <w:spacing w:val="7"/>
          <w:sz w:val="18"/>
          <w:szCs w:val="18"/>
          <w:lang w:val="en-US"/>
        </w:rPr>
        <w:t xml:space="preserve">With the advent of ultra-high field (7T), high spatial resolution functional MRI (fMRI) has allowed the differentiation of the cortical representations of each of the digits at an individual-subject level in human primary somatosensory cortex (SI). Here we generate a </w:t>
      </w:r>
      <w:r w:rsidRPr="003C2DB5">
        <w:rPr>
          <w:spacing w:val="7"/>
          <w:sz w:val="18"/>
          <w:szCs w:val="18"/>
        </w:rPr>
        <w:t>probabilistic atlas of the contralateral SI representations to the digits of both the left and right hand in a group of 2</w:t>
      </w:r>
      <w:r w:rsidR="005405EB">
        <w:rPr>
          <w:spacing w:val="7"/>
          <w:sz w:val="18"/>
          <w:szCs w:val="18"/>
        </w:rPr>
        <w:t>2</w:t>
      </w:r>
      <w:r w:rsidRPr="003C2DB5">
        <w:rPr>
          <w:spacing w:val="7"/>
          <w:sz w:val="18"/>
          <w:szCs w:val="18"/>
        </w:rPr>
        <w:t xml:space="preserve"> right-handed individuals. The atlas is generated in bo</w:t>
      </w:r>
      <w:r w:rsidR="005405EB">
        <w:rPr>
          <w:spacing w:val="7"/>
          <w:sz w:val="18"/>
          <w:szCs w:val="18"/>
        </w:rPr>
        <w:t>th volume and surface standardis</w:t>
      </w:r>
      <w:r w:rsidRPr="003C2DB5">
        <w:rPr>
          <w:spacing w:val="7"/>
          <w:sz w:val="18"/>
          <w:szCs w:val="18"/>
        </w:rPr>
        <w:t>ed space</w:t>
      </w:r>
      <w:r w:rsidR="005405EB">
        <w:rPr>
          <w:spacing w:val="7"/>
          <w:sz w:val="18"/>
          <w:szCs w:val="18"/>
        </w:rPr>
        <w:t>s</w:t>
      </w:r>
      <w:r w:rsidRPr="003C2DB5">
        <w:rPr>
          <w:spacing w:val="7"/>
          <w:sz w:val="18"/>
          <w:szCs w:val="18"/>
        </w:rPr>
        <w:t xml:space="preserve"> from </w:t>
      </w:r>
      <w:proofErr w:type="spellStart"/>
      <w:r w:rsidRPr="003C2DB5">
        <w:rPr>
          <w:spacing w:val="7"/>
          <w:sz w:val="18"/>
          <w:szCs w:val="18"/>
        </w:rPr>
        <w:t>somatotopic</w:t>
      </w:r>
      <w:proofErr w:type="spellEnd"/>
      <w:r w:rsidRPr="003C2DB5">
        <w:rPr>
          <w:spacing w:val="7"/>
          <w:sz w:val="18"/>
          <w:szCs w:val="18"/>
        </w:rPr>
        <w:t xml:space="preserve"> maps obtained by delivering </w:t>
      </w:r>
      <w:proofErr w:type="spellStart"/>
      <w:r w:rsidRPr="003C2DB5">
        <w:rPr>
          <w:spacing w:val="7"/>
          <w:sz w:val="18"/>
          <w:szCs w:val="18"/>
        </w:rPr>
        <w:t>vibrotactile</w:t>
      </w:r>
      <w:proofErr w:type="spellEnd"/>
      <w:r w:rsidRPr="003C2DB5">
        <w:rPr>
          <w:spacing w:val="7"/>
          <w:sz w:val="18"/>
          <w:szCs w:val="18"/>
        </w:rPr>
        <w:t xml:space="preserve"> stimulation to each distal phalangeal digit using a travelling wave paradigm. </w:t>
      </w:r>
    </w:p>
    <w:p w14:paraId="5229E3CD" w14:textId="77777777" w:rsidR="003C2DB5" w:rsidRPr="003C2DB5" w:rsidRDefault="003C2DB5" w:rsidP="003C2DB5">
      <w:pPr>
        <w:kinsoku w:val="0"/>
        <w:overflowPunct w:val="0"/>
        <w:autoSpaceDE/>
        <w:autoSpaceDN/>
        <w:adjustRightInd/>
        <w:spacing w:before="343" w:line="240" w:lineRule="exact"/>
        <w:jc w:val="both"/>
        <w:textAlignment w:val="baseline"/>
        <w:outlineLvl w:val="0"/>
        <w:rPr>
          <w:spacing w:val="7"/>
          <w:sz w:val="18"/>
          <w:szCs w:val="18"/>
          <w:lang w:val="en-US"/>
        </w:rPr>
      </w:pPr>
      <w:r w:rsidRPr="003C2DB5">
        <w:rPr>
          <w:spacing w:val="7"/>
          <w:sz w:val="18"/>
          <w:szCs w:val="18"/>
        </w:rPr>
        <w:t xml:space="preserve">Metrics quantify the likelihood of a given position being assigned to a digit (full probability map) and the most probable digit for a given spatial location (maximum probability map). The atlas is validated using a leave-one-out cross validation procedure. Anatomical variance across the </w:t>
      </w:r>
      <w:proofErr w:type="spellStart"/>
      <w:r w:rsidRPr="003C2DB5">
        <w:rPr>
          <w:spacing w:val="7"/>
          <w:sz w:val="18"/>
          <w:szCs w:val="18"/>
        </w:rPr>
        <w:t>somatotopic</w:t>
      </w:r>
      <w:proofErr w:type="spellEnd"/>
      <w:r w:rsidRPr="003C2DB5">
        <w:rPr>
          <w:spacing w:val="7"/>
          <w:sz w:val="18"/>
          <w:szCs w:val="18"/>
        </w:rPr>
        <w:t xml:space="preserve"> map is also assessed. This probabilistic atlas quantifies the variability in digit representations in healthy subjects and can be used as a reference in patient studies. </w:t>
      </w:r>
    </w:p>
    <w:p w14:paraId="677B6FFD" w14:textId="77777777" w:rsidR="001A33CC" w:rsidRPr="006927EB" w:rsidRDefault="001A33CC" w:rsidP="00205BEE">
      <w:pPr>
        <w:kinsoku w:val="0"/>
        <w:overflowPunct w:val="0"/>
        <w:autoSpaceDE/>
        <w:autoSpaceDN/>
        <w:adjustRightInd/>
        <w:spacing w:before="108" w:line="240" w:lineRule="exact"/>
        <w:jc w:val="both"/>
        <w:textAlignment w:val="baseline"/>
        <w:rPr>
          <w:spacing w:val="7"/>
          <w:sz w:val="18"/>
          <w:szCs w:val="18"/>
        </w:rPr>
      </w:pPr>
    </w:p>
    <w:p w14:paraId="483A69C5" w14:textId="7DDFD91B" w:rsidR="001A33CC" w:rsidRPr="003A67B9" w:rsidRDefault="001A33CC" w:rsidP="002D4EC3">
      <w:pPr>
        <w:pBdr>
          <w:bottom w:val="single" w:sz="6" w:space="1" w:color="auto"/>
        </w:pBdr>
        <w:kinsoku w:val="0"/>
        <w:overflowPunct w:val="0"/>
        <w:autoSpaceDE/>
        <w:autoSpaceDN/>
        <w:adjustRightInd/>
        <w:spacing w:before="134" w:after="169" w:line="240" w:lineRule="exact"/>
        <w:textAlignment w:val="baseline"/>
        <w:rPr>
          <w:spacing w:val="8"/>
          <w:sz w:val="18"/>
          <w:szCs w:val="18"/>
        </w:rPr>
      </w:pPr>
      <w:r w:rsidRPr="6886F770">
        <w:rPr>
          <w:i/>
          <w:iCs/>
          <w:spacing w:val="8"/>
          <w:sz w:val="18"/>
          <w:szCs w:val="18"/>
        </w:rPr>
        <w:t xml:space="preserve">Keywords: </w:t>
      </w:r>
      <w:r w:rsidR="00A91233" w:rsidRPr="00A91233">
        <w:rPr>
          <w:rFonts w:cs="Arial"/>
          <w:sz w:val="22"/>
          <w:szCs w:val="22"/>
          <w:lang w:val="en-US" w:eastAsia="en-US"/>
        </w:rPr>
        <w:t xml:space="preserve"> </w:t>
      </w:r>
      <w:r w:rsidR="00A91233" w:rsidRPr="00A91233">
        <w:rPr>
          <w:spacing w:val="8"/>
          <w:sz w:val="18"/>
          <w:szCs w:val="18"/>
          <w:lang w:val="en-US"/>
        </w:rPr>
        <w:t>atlas, somatosensory cortex, digits, fMRI, ultra-high field</w:t>
      </w:r>
      <w:r w:rsidR="00B61FB3" w:rsidRPr="006927EB">
        <w:rPr>
          <w:spacing w:val="8"/>
          <w:sz w:val="18"/>
          <w:szCs w:val="18"/>
        </w:rPr>
        <w:br/>
      </w:r>
    </w:p>
    <w:p w14:paraId="37A32473" w14:textId="63E5918C" w:rsidR="00B2039A" w:rsidRDefault="00B2039A" w:rsidP="00205BEE">
      <w:pPr>
        <w:tabs>
          <w:tab w:val="left" w:pos="708"/>
        </w:tabs>
        <w:jc w:val="both"/>
      </w:pPr>
    </w:p>
    <w:p w14:paraId="6B42384C" w14:textId="77777777" w:rsidR="00B2039A" w:rsidRPr="00B2039A" w:rsidRDefault="00B2039A" w:rsidP="00B2039A"/>
    <w:p w14:paraId="71864989" w14:textId="77777777" w:rsidR="00B2039A" w:rsidRPr="00B2039A" w:rsidRDefault="00B2039A" w:rsidP="00B2039A"/>
    <w:p w14:paraId="37F9946E" w14:textId="13F3A2A1" w:rsidR="00B2039A" w:rsidRPr="00B2039A" w:rsidRDefault="00B2039A" w:rsidP="00B2039A">
      <w:pPr>
        <w:tabs>
          <w:tab w:val="left" w:pos="1262"/>
        </w:tabs>
      </w:pPr>
    </w:p>
    <w:p w14:paraId="75801E18" w14:textId="77777777" w:rsidR="001A33CC" w:rsidRDefault="00B2039A" w:rsidP="00B2039A">
      <w:pPr>
        <w:tabs>
          <w:tab w:val="left" w:pos="1262"/>
        </w:tabs>
      </w:pPr>
      <w:r>
        <w:tab/>
      </w:r>
    </w:p>
    <w:p w14:paraId="21F4E4EE" w14:textId="77777777" w:rsidR="003C2DB5" w:rsidRPr="00F776E8" w:rsidRDefault="003C2DB5" w:rsidP="00F776E8"/>
    <w:p w14:paraId="3D959A0E" w14:textId="77777777" w:rsidR="003C2DB5" w:rsidRPr="00F776E8" w:rsidRDefault="003C2DB5" w:rsidP="00F776E8"/>
    <w:p w14:paraId="5A1410E2" w14:textId="0AAB26DA" w:rsidR="003C2DB5" w:rsidRDefault="003C2DB5" w:rsidP="003C2DB5"/>
    <w:p w14:paraId="62FE2A46" w14:textId="77777777" w:rsidR="003C2DB5" w:rsidRPr="00F776E8" w:rsidRDefault="003C2DB5" w:rsidP="00F776E8"/>
    <w:p w14:paraId="6359E4CB" w14:textId="77777777" w:rsidR="003C2DB5" w:rsidRPr="00F776E8" w:rsidRDefault="003C2DB5" w:rsidP="00F776E8"/>
    <w:p w14:paraId="0D0CA76A" w14:textId="77777777" w:rsidR="003C2DB5" w:rsidRPr="00F776E8" w:rsidRDefault="003C2DB5" w:rsidP="00F776E8"/>
    <w:p w14:paraId="608EAAFF" w14:textId="77777777" w:rsidR="003C2DB5" w:rsidRPr="00F776E8" w:rsidRDefault="003C2DB5" w:rsidP="00F776E8"/>
    <w:p w14:paraId="7CF0A560" w14:textId="77777777" w:rsidR="003C2DB5" w:rsidRPr="00F776E8" w:rsidRDefault="003C2DB5" w:rsidP="00F776E8"/>
    <w:p w14:paraId="790DA3DD" w14:textId="676F49E4" w:rsidR="003C2DB5" w:rsidRPr="00F776E8" w:rsidRDefault="003C2DB5" w:rsidP="00F776E8">
      <w:pPr>
        <w:sectPr w:rsidR="003C2DB5" w:rsidRPr="00F776E8" w:rsidSect="00D60A82">
          <w:headerReference w:type="default" r:id="rId8"/>
          <w:footerReference w:type="default" r:id="rId9"/>
          <w:type w:val="continuous"/>
          <w:pgSz w:w="11906" w:h="16838"/>
          <w:pgMar w:top="1440" w:right="1440" w:bottom="1440" w:left="1440" w:header="709" w:footer="709" w:gutter="0"/>
          <w:lnNumType w:countBy="10" w:restart="continuous"/>
          <w:cols w:space="708"/>
          <w:docGrid w:linePitch="360"/>
        </w:sectPr>
      </w:pPr>
    </w:p>
    <w:p w14:paraId="08BA1278" w14:textId="39615C80" w:rsidR="001A33CC" w:rsidRPr="00664B04" w:rsidRDefault="00B61FB3" w:rsidP="0AE68118">
      <w:pPr>
        <w:kinsoku w:val="0"/>
        <w:overflowPunct w:val="0"/>
        <w:autoSpaceDE/>
        <w:autoSpaceDN/>
        <w:adjustRightInd/>
        <w:spacing w:before="343" w:line="240" w:lineRule="exact"/>
        <w:jc w:val="both"/>
        <w:textAlignment w:val="baseline"/>
        <w:outlineLvl w:val="0"/>
        <w:rPr>
          <w:iCs/>
          <w:szCs w:val="17"/>
        </w:rPr>
      </w:pPr>
      <w:r w:rsidRPr="00F649B8">
        <w:rPr>
          <w:b/>
          <w:bCs/>
        </w:rPr>
        <w:lastRenderedPageBreak/>
        <w:t>Introduction</w:t>
      </w:r>
    </w:p>
    <w:p w14:paraId="45BF0144" w14:textId="4B98F7DE" w:rsidR="00D67181" w:rsidRDefault="005405EB" w:rsidP="00304FAA">
      <w:pPr>
        <w:spacing w:before="340"/>
        <w:jc w:val="both"/>
        <w:rPr>
          <w:iCs/>
          <w:sz w:val="18"/>
          <w:szCs w:val="17"/>
        </w:rPr>
      </w:pPr>
      <w:r w:rsidRPr="005405EB">
        <w:rPr>
          <w:iCs/>
          <w:sz w:val="18"/>
          <w:szCs w:val="17"/>
        </w:rPr>
        <w:t xml:space="preserve">Functional magnetic resonance imaging (fMRI) has proved to be a valuable tool for the non-invasive in-vivo study of orderly topographic organization of different cortical areas in humans, revealing the </w:t>
      </w:r>
      <w:proofErr w:type="spellStart"/>
      <w:r w:rsidRPr="005405EB">
        <w:rPr>
          <w:iCs/>
          <w:sz w:val="18"/>
          <w:szCs w:val="17"/>
        </w:rPr>
        <w:t>retinotopic</w:t>
      </w:r>
      <w:proofErr w:type="spellEnd"/>
      <w:r w:rsidRPr="005405EB">
        <w:rPr>
          <w:iCs/>
          <w:sz w:val="18"/>
          <w:szCs w:val="17"/>
        </w:rPr>
        <w:t xml:space="preserve"> organ</w:t>
      </w:r>
      <w:r>
        <w:rPr>
          <w:iCs/>
          <w:sz w:val="18"/>
          <w:szCs w:val="17"/>
        </w:rPr>
        <w:t xml:space="preserve">ization of the visual cortex </w:t>
      </w:r>
      <w:r>
        <w:rPr>
          <w:iCs/>
          <w:sz w:val="18"/>
          <w:szCs w:val="17"/>
        </w:rPr>
        <w:fldChar w:fldCharType="begin" w:fldLock="1"/>
      </w:r>
      <w:r w:rsidR="009E0E0E">
        <w:rPr>
          <w:iCs/>
          <w:sz w:val="18"/>
          <w:szCs w:val="17"/>
        </w:rPr>
        <w:instrText>ADDIN CSL_CITATION {"citationItems":[{"id":"ITEM-1","itemData":{"DOI":"10.1126/science.7754376","ISSN":"0036-8075","abstract":"The borders of human visual areas V1, V2, VP, V3, and V4 were precisely and noninvasively determined. Functional magnetic resonance images were recorded during phase-encoded retinal stimulation. This volume data set was then sampled with a cortical surface reconstruction, making it possible to calculate the local visual field sign (mirror image versus non-mirror image representation). This method automatically and objectively outlines area borders because adjacent areas often have the opposite field sign. Cortical magnification factor curves for striate and extrastriate cortical areas were determined, which showed that human visual areas have a greater emphasis on the center-of-gaze than their counterparts in monkeys. Retinotopically organized visual areas in humans extend anteriorly to overlap several areas previously shown to be activated by written words.","author":[{"dropping-particle":"","family":"Sereno","given":"M.","non-dropping-particle":"","parse-names":false,"suffix":""},{"dropping-particle":"","family":"Dale","given":"A.","non-dropping-particle":"","parse-names":false,"suffix":""},{"dropping-particle":"","family":"Reppas","given":"J.","non-dropping-particle":"","parse-names":false,"suffix":""},{"dropping-particle":"","family":"Kwong","given":"K.","non-dropping-particle":"","parse-names":false,"suffix":""},{"dropping-particle":"","family":"Belliveau","given":"J.","non-dropping-particle":"","parse-names":false,"suffix":""},{"dropping-particle":"","family":"Brady","given":"T.","non-dropping-particle":"","parse-names":false,"suffix":""},{"dropping-particle":"","family":"Rosen","given":"B.","non-dropping-particle":"","parse-names":false,"suffix":""},{"dropping-particle":"","family":"Tootell","given":"R.","non-dropping-particle":"","parse-names":false,"suffix":""}],"container-title":"Science","id":"ITEM-1","issue":"5212","issued":{"date-parts":[["1995","5","12"]]},"page":"889-893","title":"Borders of multiple visual areas in humans revealed by functional magnetic resonance imaging","type":"article-journal","volume":"268"},"uris":["http://www.mendeley.com/documents/?uuid=1fdb9825-8c55-40bc-ba3d-d674ebddc959"]},{"id":"ITEM-2","itemData":{"DOI":"10.1073/PNAS.93.6.2382","ISSN":"0027-8424","PMID":"8637882","abstract":"Functional magnetic resonance imaging (fMRI) was used to identify and map the representation of the visual field in seven areas of human cerebral cortex and to identify at least two additional visually responsive regions. The cortical locations of neurons responding to stimulation along the vertical or horizontal visual field meridia were charted on three-dimensional models of the cortex and on unfolded maps of the cortical surface. These maps were used to identify the borders among areas that would be topographically homologous to areas V1, V2, V3, VP, and parts of V3A and V4 of the macaque monkey. Visually responsive areas homologous to the middle temporal/medial superior temporal area complex and unidentified parietal visual areas were also observed. The topography of the visual areas identified thus far is consistent with the organization in macaque monkeys. However, these and other findings suggest that human and simian cortical organization may begin to differ in extrastriate cortex at, or beyond, V3A and V4.","author":[{"dropping-particle":"","family":"DeYoe","given":"E A","non-dropping-particle":"","parse-names":false,"suffix":""},{"dropping-particle":"","family":"Carman","given":"G J","non-dropping-particle":"","parse-names":false,"suffix":""},{"dropping-particle":"","family":"Bandettini","given":"P","non-dropping-particle":"","parse-names":false,"suffix":""},{"dropping-particle":"","family":"Glickman","given":"S","non-dropping-particle":"","parse-names":false,"suffix":""},{"dropping-particle":"","family":"Wieser","given":"J","non-dropping-particle":"","parse-names":false,"suffix":""},{"dropping-particle":"","family":"Cox","given":"R","non-dropping-particle":"","parse-names":false,"suffix":""},{"dropping-particle":"","family":"Miller","given":"D","non-dropping-particle":"","parse-names":false,"suffix":""},{"dropping-particle":"","family":"Neitz","given":"J","non-dropping-particle":"","parse-names":false,"suffix":""}],"container-title":"Proceedings of the National Academy of Sciences of the United States of America","id":"ITEM-2","issue":"6","issued":{"date-parts":[["1996","3","19"]]},"page":"2382-6","publisher":"National Academy of Sciences","title":"Mapping striate and extrastriate visual areas in human cerebral cortex.","type":"article-journal","volume":"93"},"uris":["http://www.mendeley.com/documents/?uuid=c80fe98d-9c3b-3a73-8862-a57791f3da7c"]},{"id":"ITEM-3","itemData":{"DOI":"10.1093/cercor/7.2.181","ISSN":"14602199","abstract":"A method of using functional magnetic resonance imaging (fMRI) to measure retinotopic organization within human cortex is described. The method is based on a visual stimulus that creates a traveling wave of neural activity within retinotopically organized visual areas. We measured the fMRI signal caused by this stimulus in visual cortex and represented the results on images of the flattened cortical sheet. We used the method to locate visual areas and to evaluate the spatial precision of fMRI. Specifically, we: (i) identified the borders between several retinotopically organized visual areas in the posterior occipital lobe; (ii) measured the function relating cortical position to visual field eccentricity within area V1; (iii) localized activity to within 1.1 mm of visual cortex; and (iv) estimated the spatial resolution of the fMRI signal and found that signal amplitude falls to 60% at a spatial frequency of 1 cycle per 9 mm of visual cortex. This spatial resolution is consistent with a linespread whose full width at half maximum spreads across 3.5 mm of visual cortex.","author":[{"dropping-particle":"","family":"Engel","given":"S.","non-dropping-particle":"","parse-names":false,"suffix":""}],"container-title":"Cerebral Cortex","id":"ITEM-3","issue":"2","issued":{"date-parts":[["1997","3","1"]]},"page":"181-192","title":"Retinotopic organization in human visual cortex and the spatial precision of functional MRI","type":"article-journal","volume":"7"},"uris":["http://www.mendeley.com/documents/?uuid=c38d3f2f-627b-3f69-8b43-e210a7020183"]},{"id":"ITEM-4","itemData":{"DOI":"10.1016/j.neuron.2007.10.012","ISSN":"08966273","abstract":"Much of the visual cortex is organized into visual field maps: nearby neurons have receptive fields at nearby locations in the image. Mammalian species generally have multiple visual field maps with each species having similar, but not identical, maps. The introduction of functional magnetic resonance imaging made it possible to identify visual field maps in human cortex, including several near (1) medial occipital (V1,V2,V3), (2) lateral occipital (LO-1,LO-2, hMT+), (3) ventral occipital (hV4, VO-1, VO-2), (4) dorsal occipital (V3A, V3B), and (5) posterior parietal cortex (IPS-0 to IPS-4). Evidence is accumulating for additional maps, including some in the frontal lobe. Cortical maps are arranged into clusters in which several maps have parallel eccentricity representations, while the angular representations within a cluster alternate in visual field sign. Visual field maps have been linked to functional and perceptual properties of the visual system at various spatial scales, ranging from the level of individual maps to map clusters to dorsal-ventral streams. We survey recent measurements of human visual field maps, describe hypotheses about the function and relationships between maps, and consider methods to improve map measurements and characterize the response properties of neurons comprising these maps.","author":[{"dropping-particle":"","family":"Wandell","given":"Brian A.","non-dropping-particle":"","parse-names":false,"suffix":""},{"dropping-particle":"","family":"Dumoulin","given":"Serge O.","non-dropping-particle":"","parse-names":false,"suffix":""},{"dropping-particle":"","family":"Brewer","given":"Alyssa A.","non-dropping-particle":"","parse-names":false,"suffix":""}],"container-title":"Neuron","id":"ITEM-4","issue":"2","issued":{"date-parts":[["2007","10"]]},"page":"366-383","title":"Visual Field Maps in Human Cortex","type":"article-journal","volume":"56"},"uris":["http://www.mendeley.com/documents/?uuid=d528275f-4ae9-4fb7-8d1a-ece24309dbfb"]}],"mendeley":{"formattedCitation":"(DeYoe et al., 1996; Engel, 1997; Sereno et al., 1995; Wandell et al., 2007)","plainTextFormattedCitation":"(DeYoe et al., 1996; Engel, 1997; Sereno et al., 1995; Wandell et al., 2007)","previouslyFormattedCitation":"(DeYoe et al., 1996; Engel, 1997; Sereno et al., 1995; Wandell et al., 2007)"},"properties":{"noteIndex":0},"schema":"https://github.com/citation-style-language/schema/raw/master/csl-citation.json"}</w:instrText>
      </w:r>
      <w:r>
        <w:rPr>
          <w:iCs/>
          <w:sz w:val="18"/>
          <w:szCs w:val="17"/>
        </w:rPr>
        <w:fldChar w:fldCharType="separate"/>
      </w:r>
      <w:r w:rsidR="009E0E0E" w:rsidRPr="009E0E0E">
        <w:rPr>
          <w:iCs/>
          <w:noProof/>
          <w:sz w:val="18"/>
          <w:szCs w:val="17"/>
        </w:rPr>
        <w:t>(DeYoe et al., 1996; Engel, 1997; Sereno et al., 1995; Wandell et al., 2007)</w:t>
      </w:r>
      <w:r>
        <w:rPr>
          <w:iCs/>
          <w:sz w:val="18"/>
          <w:szCs w:val="17"/>
        </w:rPr>
        <w:fldChar w:fldCharType="end"/>
      </w:r>
      <w:r w:rsidRPr="005405EB">
        <w:rPr>
          <w:iCs/>
          <w:sz w:val="18"/>
          <w:szCs w:val="17"/>
        </w:rPr>
        <w:t xml:space="preserve">, topographic mapping of the </w:t>
      </w:r>
      <w:proofErr w:type="spellStart"/>
      <w:r w:rsidRPr="005405EB">
        <w:rPr>
          <w:iCs/>
          <w:sz w:val="18"/>
          <w:szCs w:val="17"/>
        </w:rPr>
        <w:t>tonotopic</w:t>
      </w:r>
      <w:proofErr w:type="spellEnd"/>
      <w:r w:rsidRPr="005405EB">
        <w:rPr>
          <w:iCs/>
          <w:sz w:val="18"/>
          <w:szCs w:val="17"/>
        </w:rPr>
        <w:t xml:space="preserve"> organiza</w:t>
      </w:r>
      <w:r w:rsidR="000E0716">
        <w:rPr>
          <w:iCs/>
          <w:sz w:val="18"/>
          <w:szCs w:val="17"/>
        </w:rPr>
        <w:t xml:space="preserve">tion in the auditory cortex </w:t>
      </w:r>
      <w:r w:rsidR="000E0716">
        <w:rPr>
          <w:iCs/>
          <w:sz w:val="18"/>
          <w:szCs w:val="17"/>
        </w:rPr>
        <w:fldChar w:fldCharType="begin" w:fldLock="1"/>
      </w:r>
      <w:r w:rsidR="00881D8D">
        <w:rPr>
          <w:iCs/>
          <w:sz w:val="18"/>
          <w:szCs w:val="17"/>
        </w:rPr>
        <w:instrText>ADDIN CSL_CITATION {"citationItems":[{"id":"ITEM-1","itemData":{"DOI":"10.1523/JNEUROSCI.2000-11.2011","ISSN":"0270-6474","abstract":"The primary auditory cortex (PAC) is central to human auditory abilities, yet its location in the brain remains unclear. We measured the two largest tonotopic subfields of PAC (hA1 and hR) using high-resolution functional MRI at 7 T relative to the underlying anatomy of Heschl's gyrus (HG) in 10 individual human subjects. The data reveals a clear anatomical-functional relationship that, for the first time, indicates the location of PAC across the range of common morphological variants of HG (single gyri, partial duplications, and complete duplications). In 20/20 individual hemispheres, two primary mirror-symmetric tonotopic maps were clearly observed with gradients perpendicular to HG. PAC spanned both divisions of HG in cases of partial and complete duplications (11/20 hemispheres), not only the anterior division as commonly assumed. Specifically, the central union of the two primary maps (the hA1-R border) was consistently centered on the full Heschl's structure: on the gyral crown of single HGs and within the sulcal divide of duplicated HGs. The anatomical-functional variants of PAC appear to be part of a continuum, rather than distinct subtypes. These findings significantly revise HG as a marker for human PAC and suggest that tonotopic maps may have shaped HG during human evolution. Tonotopic mappings were based on only 16 min of fMRI data acquisition, so these methods can be used as an initial mapping step in future experiments designed to probe the function of specific auditory fields.","author":[{"dropping-particle":"","family":"Costa","given":"S.","non-dropping-particle":"Da","parse-names":false,"suffix":""},{"dropping-particle":"","family":"Zwaag","given":"W.","non-dropping-particle":"van der","parse-names":false,"suffix":""},{"dropping-particle":"","family":"Marques","given":"J. P.","non-dropping-particle":"","parse-names":false,"suffix":""},{"dropping-particle":"","family":"Frackowiak","given":"R. S. J.","non-dropping-particle":"","parse-names":false,"suffix":""},{"dropping-particle":"","family":"Clarke","given":"S.","non-dropping-particle":"","parse-names":false,"suffix":""},{"dropping-particle":"","family":"Saenz","given":"M.","non-dropping-particle":"","parse-names":false,"suffix":""}],"container-title":"Journal of Neuroscience","id":"ITEM-1","issue":"40","issued":{"date-parts":[["2011","10","5"]]},"page":"14067-14075","title":"Human Primary Auditory Cortex Follows the Shape of Heschl's Gyrus","type":"article-journal","volume":"31"},"uris":["http://www.mendeley.com/documents/?uuid=77dbfcb4-7f52-43f3-b749-eaaf5f6c38a6"]},{"id":"ITEM-2","itemData":{"DOI":"10.1523/JNEUROSCI.1388-12.2012","ISSN":"0270-6474","abstract":"Auditory cortical processing of complex meaningful sounds entails the transformation of sensory (tonotopic) representations of incom-ing acoustic waveforms into higher-level sound representations (e.g., their category). However, the precise neural mechanisms enabling such transformations remain largely unknown. In the present study, we use functional magnetic resonance imaging (fMRI) and natural sounds stimulation to examine these two levels of sound representation (and their relation) in the human auditory cortex. In a first experiment, we derive cortical maps of frequency preference (tonotopy) and selectivity (tuning width) by mathematical modeling of fMRI responses to natural sounds. The tuning width maps highlight a region of narrow tuning that follows the main axis of Heschl's gyrus and is flanked by regions of broader tuning. The narrowly tuned portion on Heschl's gyrus contains two mirror-symmetric frequency gradients, presumably defining two distinct primary auditory areas. In addition, our analysis indicates that spectral preference and selectivity (and their topographical organization) extend well beyond the primary regions and also cover higher-order and category-selective auditory regions. In particular, regions with preferential responses to human voice and speech occupy the low-frequency portions of the tonotopic map. We confirm this observation in a second experiment, where we find that speech/voice selective regions exhibit a response bias toward the low frequencies characteristic of human voice and speech, even when responding to simple tones. We propose that this frequency bias reflects the selective amplification of relevant and category-characteristic spectral bands, a useful processing step for transforming a sensory (tonotopic) sound image into higher level neural representations.","author":[{"dropping-particle":"","family":"Moerel","given":"M.","non-dropping-particle":"","parse-names":false,"suffix":""},{"dropping-particle":"","family":"Martino","given":"F.","non-dropping-particle":"De","parse-names":false,"suffix":""},{"dropping-particle":"","family":"Formisano","given":"E.","non-dropping-particle":"","parse-names":false,"suffix":""}],"container-title":"Journal of Neuroscience","id":"ITEM-2","issue":"41","issued":{"date-parts":[["2012","10","10"]]},"page":"14205-14216","title":"Processing of Natural Sounds in Human Auditory Cortex: Tonotopy, Spectral Tuning, and Relation to Voice Sensitivity","type":"article-journal","volume":"32"},"uris":["http://www.mendeley.com/documents/?uuid=dd2a0e7c-373f-482a-a5fc-5bda46d5d13b"]},{"id":"ITEM-3","itemData":{"DOI":"10.1016/j.heares.2013.07.016","ISSN":"03785955","abstract":"Since the early days of functional magnetic resonance imaging (fMRI), retinotopic mapping emerged as a powerful and widely-accepted tool, allowing the identification of individual visual cortical fields and furthering the study of visual processing. In contrast, tonotopic mapping in auditory cortex proved more challenging primarily because of the smaller size of auditory cortical fields. The spatial resolution capabilities of fMRI have since advanced, and recent reports from our labs and several others demonstrate the reliability of tonotopic mapping in human auditory cortex. Here we review the wide range of stimulus procedures and analysis methods that have been used to successfully map tonotopy in human auditory cortex. We point out that recent studies provide a remarkably consistent view of human tonotopic organisation, although the interpretation of the maps continues to vary. In particular, there remains controversy over the exact orientation of the primary gradients with respect to Heschl's gyrus, which leads to different predictions about the location of human A1, R, and surrounding fields. We discuss the development of this debate and argue that literature is converging towards an interpretation that core fields A1 and R fold across the rostral and caudal banks of Heschl's gyrus, with tonotopic gradients laid out in a distinctive V-shaped manner. This suggests an organisation that is largely homologous with non-human primates. This article is part of a Special Issue entitled &lt;Human Auditory Neuroimaging&gt;.© 2013 Elsevier B.V.","author":[{"dropping-particle":"","family":"Saenz","given":"Melissa","non-dropping-particle":"","parse-names":false,"suffix":""},{"dropping-particle":"","family":"Langers","given":"Dave R.M.","non-dropping-particle":"","parse-names":false,"suffix":""}],"container-title":"Hearing Research","id":"ITEM-3","issued":{"date-parts":[["2014","1"]]},"page":"42-52","title":"Tonotopic mapping of human auditory cortex","type":"article-journal","volume":"307"},"uris":["http://www.mendeley.com/documents/?uuid=db4b94da-abdb-4872-9b85-38825e0219ca"]},{"id":"ITEM-4","itemData":{"DOI":"10.1016/j.neuroimage.2017.03.063","ISSN":"10538119","abstract":"Following rapid technological advances, ultra-high field functional MRI (fMRI) enables exploring correlates of neuronal population activity at an increasing spatial resolution. However, as the fMRI blood-oxygenation-level-dependent (BOLD) contrast is a vascular signal, the spatial specificity of fMRI data is ultimately determined by the characteristics of the underlying vasculature. At 7 T, fMRI measurement parameters determine the relative contribution of the macro- and microvasculature to the acquired signal. Here we investigate how these parameters affect relevant high-end fMRI analyses such as encoding, decoding, and submillimeter mapping of voxel preferences in the human auditory cortex. Specifically, we compare a T2* weighted fMRI dataset, obtained with 2D gradient echo (GE) EPI, to a predominantly T2 weighted dataset obtained with 3D GRASE. We first investigated the decoding accuracy based on two encoding models that represented different hypotheses about auditory cortical processing. This encoding/decoding analysis profited from the large spatial coverage and sensitivity of the T2* weighted acquisitions, as evidenced by a significantly higher prediction accuracy in the GE-EPI dataset compared to the 3D GRASE dataset for both encoding models. The main disadvantage of the T2* weighted GE-EPI dataset for encoding/decoding analyses was that the prediction accuracy exhibited cortical depth dependent vascular biases. However, we propose that the comparison of prediction accuracy across the different encoding models may be used as a post processing technique to salvage the spatial interpretability of the GE-EPI cortical depth-dependent prediction accuracy. Second, we explored the mapping of voxel preferences. Large-scale maps of frequency preference (i.e., tonotopy) were similar across datasets, yet the GE-EPI dataset was preferable due to its larger spatial coverage and sensitivity. However, submillimeter tonotopy maps revealed biases in assigned frequency preference and selectivity for the GE-EPI dataset, but not for the 3D GRASE dataset. Thus, a T2 weighted acquisition is recommended if high specificity in tonotopic maps is required. In conclusion, different fMRI acquisitions were better suited for different analyses. It is therefore critical that any sequence parameter optimization considers the eventual intended fMRI analyses and the nature of the neuroscience questions being asked.","author":[{"dropping-particle":"","family":"Moerel","given":"Michelle","non-dropping-particle":"","parse-names":false,"suffix":""},{"dropping-particle":"","family":"Martino","given":"Federico","non-dropping-particle":"De","parse-names":false,"suffix":""},{"dropping-particle":"","family":"Kemper","given":"Valentin G.","non-dropping-particle":"","parse-names":false,"suffix":""},{"dropping-particle":"","family":"Schmitter","given":"Sebastian","non-dropping-particle":"","parse-names":false,"suffix":""},{"dropping-particle":"","family":"Vu","given":"An T.","non-dropping-particle":"","parse-names":false,"suffix":""},{"dropping-particle":"","family":"Uğurbil","given":"Kâmil","non-dropping-particle":"","parse-names":false,"suffix":""},{"dropping-particle":"","family":"Formisano","given":"Elia","non-dropping-particle":"","parse-names":false,"suffix":""},{"dropping-particle":"","family":"Yacoub","given":"Essa","non-dropping-particle":"","parse-names":false,"suffix":""}],"container-title":"NeuroImage","id":"ITEM-4","issued":{"date-parts":[["2018","1"]]},"page":"18-31","title":"Sensitivity and specificity considerations for fMRI encoding, decoding, and mapping of auditory cortex at ultra-high field","type":"article-journal","volume":"164"},"uris":["http://www.mendeley.com/documents/?uuid=dd529763-d802-463b-a1c6-4a722e87f4d1"]},{"id":"ITEM-5","itemData":{"ISSN":"0896-6273","PMID":"14622588","abstract":"Understanding the functional organization of the human primary auditory cortex (PAC) is an essential step in elucidating the neural mechanisms underlying the perception of sound, including speech and music. Based on invasive research in animals, it is believed that neurons in human PAC that respond selectively with respect to the spectral content of a sound form one or more maps in which neighboring patches on the cortical surface respond to similar frequencies (tonotopic maps). The number and the cortical layout of such tonotopic maps in the human brain, however, remain unknown. Here we use silent, event-related functional magnetic resonance imaging at 7 Tesla and a cortex-based analysis of functional data to delineate with high spatial resolution the detailed topography of two tonotopic maps in two adjacent subdivisions of PAC. These maps share a low-frequency border, are mirror symmetric, and clearly resemble those of presumably homologous fields in the macaque monkey.","author":[{"dropping-particle":"","family":"Formisano","given":"Elia","non-dropping-particle":"","parse-names":false,"suffix":""},{"dropping-particle":"","family":"Kim","given":"Dae Shik","non-dropping-particle":"","parse-names":false,"suffix":""},{"dropping-particle":"","family":"Salle","given":"Francesco","non-dropping-particle":"Di","parse-names":false,"suffix":""},{"dropping-particle":"","family":"Moortele","given":"Pierre Francois","non-dropping-particle":"van de","parse-names":false,"suffix":""},{"dropping-particle":"","family":"Ugurbil","given":"Kamil","non-dropping-particle":"","parse-names":false,"suffix":""},{"dropping-particle":"","family":"Goebel","given":"Rainer","non-dropping-particle":"","parse-names":false,"suffix":""}],"container-title":"Neuron","id":"ITEM-5","issue":"4","issued":{"date-parts":[["2003","11","13"]]},"page":"859-69","title":"Mirror-symmetric tonotopic maps in human primary auditory cortex.","type":"article-journal","volume":"40"},"uris":["http://www.mendeley.com/documents/?uuid=fc169861-f8ef-4642-be6d-13d68908de0a"]}],"mendeley":{"formattedCitation":"(Da Costa et al., 2011; Formisano et al., 2003; Moerel et al., 2018, 2012; Saenz and Langers, 2014)","plainTextFormattedCitation":"(Da Costa et al., 2011; Formisano et al., 2003; Moerel et al., 2018, 2012; Saenz and Langers, 2014)","previouslyFormattedCitation":"(Da Costa et al., 2011; Formisano et al., 2003; Moerel et al., 2018, 2012; Saenz and Langers, 2014)"},"properties":{"noteIndex":0},"schema":"https://github.com/citation-style-language/schema/raw/master/csl-citation.json"}</w:instrText>
      </w:r>
      <w:r w:rsidR="000E0716">
        <w:rPr>
          <w:iCs/>
          <w:sz w:val="18"/>
          <w:szCs w:val="17"/>
        </w:rPr>
        <w:fldChar w:fldCharType="separate"/>
      </w:r>
      <w:r w:rsidR="000E0716" w:rsidRPr="000E0716">
        <w:rPr>
          <w:iCs/>
          <w:noProof/>
          <w:sz w:val="18"/>
          <w:szCs w:val="17"/>
        </w:rPr>
        <w:t>(Da Costa et al., 2011; Formisano et al., 2003; Moerel et al., 2018, 2012; Saenz and Langers, 2014)</w:t>
      </w:r>
      <w:r w:rsidR="000E0716">
        <w:rPr>
          <w:iCs/>
          <w:sz w:val="18"/>
          <w:szCs w:val="17"/>
        </w:rPr>
        <w:fldChar w:fldCharType="end"/>
      </w:r>
      <w:r w:rsidR="000E0716">
        <w:rPr>
          <w:iCs/>
          <w:sz w:val="18"/>
          <w:szCs w:val="17"/>
        </w:rPr>
        <w:t xml:space="preserve"> </w:t>
      </w:r>
      <w:r w:rsidRPr="005405EB">
        <w:rPr>
          <w:iCs/>
          <w:sz w:val="18"/>
          <w:szCs w:val="17"/>
        </w:rPr>
        <w:t>and the cortical r</w:t>
      </w:r>
      <w:r w:rsidR="009E0E0E">
        <w:rPr>
          <w:iCs/>
          <w:sz w:val="18"/>
          <w:szCs w:val="17"/>
        </w:rPr>
        <w:t xml:space="preserve">epresentation of body parts </w:t>
      </w:r>
      <w:r w:rsidR="009E0E0E">
        <w:rPr>
          <w:iCs/>
          <w:sz w:val="18"/>
          <w:szCs w:val="17"/>
        </w:rPr>
        <w:fldChar w:fldCharType="begin" w:fldLock="1"/>
      </w:r>
      <w:r w:rsidR="0023495C">
        <w:rPr>
          <w:iCs/>
          <w:sz w:val="18"/>
          <w:szCs w:val="17"/>
        </w:rPr>
        <w:instrText>ADDIN CSL_CITATION {"citationItems":[{"id":"ITEM-1","itemData":{"DOI":"10.1016/j.neuroimage.2017.06.021","ISSN":"10538119","abstract":"Primary somatosensory cortex (S1) processes somatosensory information and is composed of multiple subregions. In particular, tactile information from the skin is encoded in three subregions, namely Brodmann areas (BAs) 3b, 1 and 2, with each area representing a complete map of the contralateral body. Although, much is known about the somatotopic organization of the hand in human S1, less research has been carried out regarding the somatotopic maps of the foot and leg in S1. Moreover, a latero-medial S1 organization along the superior part of the postcentral gyrus has been reported when moving from hip to toes, yet to date there is no study investigating leg/foot maps within the different subregions of S1. Using ultra-high field MRI (7 T), we mapped six cortical representations of the lower limb (hip to toes) at the single subject level and performed this analysis separately for BAs 3b, 1 and 2. Analyzing the BOLD responses associated with tactile stimulations of the mapped foot and leg regions on each side, we quantified the extent and the strength of activation to determine somatotopic organization. In addition, we investigated whether each mapped representation also responded to the stimulation of other body parts (i.e. response selectivity) and conducted dissimilarity analysis relating these anatomical and functional properties of S1 to the physical structure of the lower limbs. Our data reveal somatotopy for the leg, but not for the foot in all investigated BAs, with large inter-subject variability. We found only minor differences between the properties of the three investigated BAs, suggesting that S1 maps for the lower limbs differ from those described for the hand. We also describe greater extent/strength of S1 activation for the big toe representation (compared to the other mapped representations) within all BAs, suggesting a possible homology between the first digit of upper and lower extremity in humans, and report different patterns of selectivity in the foot representations (i.e. lower selectivity) compared to the other leg representations (i.e. greater selectivity). These data provide a detailed description of human S1 subregions for the foot and leg, highlight the importance of high-resolution mapping studies and of single subject analysis, and indicate potential differences between the lower and the upper limb.","author":[{"dropping-particle":"","family":"Akselrod","given":"Michel","non-dropping-particle":"","parse-names":false,"suffix":""},{"dropping-particle":"","family":"Martuzzi","given":"Roberto","non-dropping-particle":"","parse-names":false,"suffix":""},{"dropping-particle":"","family":"Serino","given":"Andrea","non-dropping-particle":"","parse-names":false,"suffix":""},{"dropping-particle":"","family":"Zwaag","given":"Wietske","non-dropping-particle":"van der","parse-names":false,"suffix":""},{"dropping-particle":"","family":"Gassert","given":"Roger","non-dropping-particle":"","parse-names":false,"suffix":""},{"dropping-particle":"","family":"Blanke","given":"Olaf","non-dropping-particle":"","parse-names":false,"suffix":""}],"container-title":"NeuroImage","id":"ITEM-1","issued":{"date-parts":[["2017","10"]]},"page":"473-487","title":"Anatomical and functional properties of the foot and leg representation in areas 3b, 1 and 2 of primary somatosensory cortex in humans: A 7T fMRI study","type":"article-journal","volume":"159"},"uris":["http://www.mendeley.com/documents/?uuid=aef43827-b9a6-41e7-92d0-e8379887e5bc"]},{"id":"ITEM-2","itemData":{"DOI":"10.3389/fnhum.2018.00235","ISBN":"1662-5161","ISSN":"1662-5161","abstract":"Previous functional magnetic resonance imaging (fMRI) studies have demonstrated digit somatotopy in primary somatosensory cortex (SI), and even shown that at high spatial resolution it is possible to resolve within-digit somatotopy. However, fMRI studies have failed to resolve the spatial organization of digit representations in secondary somatosensory cortex (SII). One of the major limitations of high spatial resolution fMRI studies of the somatosensory system has been the long acquisition time needed to acquire slices spanning both SI and SII. Here, we exploit the increased blood oxygenation level dependent contrast of ultra-high-field (7 Tesla) fMRI and the use of multiband imaging to study the topographic organization in SI and SII with high spatial resolution at the individual subject level. A total of n=6 subjects underwent vibrotactile stimulation of their face, hand digits and foot (body imaging) and their individual hand digits (digit mapping) for each left and right sides of the body. In addition, n=2 subjects participated only in the body imaging experiment on both their left and right sides. We show an orderly representation of the face, hand digits and foot in contralateral primary cortex in each individual subject. In the secondary somatosensory cortex, there is clear separation of the body areas of the face, hand and foot but the spatial organization varies across individual subjects. However, separate representation of the individual digits of the hand in SII could not be resolved, even at the spatial resolution of 1.5 mm due to largely overlapping representations.","author":[{"dropping-particle":"","family":"Sanchez Panchuelo","given":"Rosa M","non-dropping-particle":"","parse-names":false,"suffix":""},{"dropping-particle":"","family":"Besle","given":"Julien","non-dropping-particle":"","parse-names":false,"suffix":""},{"dropping-particle":"","family":"Schluppeck","given":"Denis","non-dropping-particle":"","parse-names":false,"suffix":""},{"dropping-particle":"","family":"Humberstone","given":"Miles","non-dropping-particle":"","parse-names":false,"suffix":""},{"dropping-particle":"","family":"Francis","given":"Susan","non-dropping-particle":"","parse-names":false,"suffix":""}],"container-title":"Frontiers in Human Neuroscience","id":"ITEM-2","issued":{"date-parts":[["2018","6","12"]]},"page":"235","title":"Somatotopy in the Human Somatosensory System","type":"article-journal","volume":"12"},"uris":["http://www.mendeley.com/documents/?uuid=db61d88c-8cda-46f4-92e5-c9ceb3392210"]}],"mendeley":{"formattedCitation":"(Akselrod et al., 2017; Sanchez Panchuelo et al., 2018)","plainTextFormattedCitation":"(Akselrod et al., 2017; Sanchez Panchuelo et al., 2018)","previouslyFormattedCitation":"(Akselrod et al., 2017; Sanchez Panchuelo et al., 2018)"},"properties":{"noteIndex":0},"schema":"https://github.com/citation-style-language/schema/raw/master/csl-citation.json"}</w:instrText>
      </w:r>
      <w:r w:rsidR="009E0E0E">
        <w:rPr>
          <w:iCs/>
          <w:sz w:val="18"/>
          <w:szCs w:val="17"/>
        </w:rPr>
        <w:fldChar w:fldCharType="separate"/>
      </w:r>
      <w:r w:rsidR="009E0E0E" w:rsidRPr="009E0E0E">
        <w:rPr>
          <w:iCs/>
          <w:noProof/>
          <w:sz w:val="18"/>
          <w:szCs w:val="17"/>
        </w:rPr>
        <w:t>(Akselrod et al., 2017; Sanchez Panchuelo et al., 2018)</w:t>
      </w:r>
      <w:r w:rsidR="009E0E0E">
        <w:rPr>
          <w:iCs/>
          <w:sz w:val="18"/>
          <w:szCs w:val="17"/>
        </w:rPr>
        <w:fldChar w:fldCharType="end"/>
      </w:r>
      <w:r w:rsidRPr="005405EB">
        <w:rPr>
          <w:iCs/>
          <w:sz w:val="18"/>
          <w:szCs w:val="17"/>
        </w:rPr>
        <w:t>, particul</w:t>
      </w:r>
      <w:r w:rsidR="0023495C">
        <w:rPr>
          <w:iCs/>
          <w:sz w:val="18"/>
          <w:szCs w:val="17"/>
        </w:rPr>
        <w:t xml:space="preserve">arly the digits of the hand </w:t>
      </w:r>
      <w:r w:rsidR="0023495C">
        <w:rPr>
          <w:iCs/>
          <w:sz w:val="18"/>
          <w:szCs w:val="17"/>
        </w:rPr>
        <w:fldChar w:fldCharType="begin" w:fldLock="1"/>
      </w:r>
      <w:r w:rsidR="00D07606">
        <w:rPr>
          <w:iCs/>
          <w:sz w:val="18"/>
          <w:szCs w:val="17"/>
        </w:rPr>
        <w:instrText>ADDIN CSL_CITATION {"citationItems":[{"id":"ITEM-1","itemData":{"DOI":"10.1152/jn.01017.2009","ISBN":"1522-1598 (Electronic)\\r0022-3077 (Linking)","ISSN":"0022-3077","PMID":"20164393","abstract":"Functional magnetic resonance imaging (fMRI) is now routinely used to map the topographic organization of human visual cortex. Mapping the detailed topography of somatosensory cortex, however, has proven to be more difficult. Here we used the increased blood-oxygen-level-dependent contrast-to-noise ratio at ultra-high field (7 Tesla) to measure the topographic representation of the digits in human somatosensory cortex at 1 mm isotropic resolution in individual subjects. A \"traveling wave\" paradigm was used to locate regions of cortex responding to periodic tactile stimulation of each distal phalangeal digit. Tactile stimulation was applied sequentially to each digit of the left hand from thumb to little finger (and in the reverse order). In all subjects, we found an orderly map of the digits on the posterior bank of the central sulcus (postcentral gyrus). Additionally, we measured event-related responses to brief stimuli for comparison with the topographic mapping data and related the fMRI responses to anatomical images obtained with an inversion-recovery sequence. Our results have important implications for the study of human somatosensory cortex and underscore the practical utility of ultra-high field functional imaging with 1 mm isotropic resolution for neuroscience experiments. First, topographic mapping of somatosensory cortex can be achieved in 20 min, allowing time for further experiments in the same session. Second, the maps are of sufficiently high resolution to resolve the representations of all five digits and third, the measurements are robust and can be made in an individual subject. These combined advantages will allow somatotopic fMRI to be used to measure the representation of digits in patients undergoing rehabilitation or plastic changes after peripheral nerve damage as well as tracking changes in normal subjects undergoing perceptual learning.","author":[{"dropping-particle":"","family":"Sanchez Panchuelo","given":"R. M.","non-dropping-particle":"","parse-names":false,"suffix":""},{"dropping-particle":"","family":"Francis","given":"S.","non-dropping-particle":"","parse-names":false,"suffix":""},{"dropping-particle":"","family":"Bowtell","given":"R.","non-dropping-particle":"","parse-names":false,"suffix":""},{"dropping-particle":"","family":"Schluppeck","given":"D.","non-dropping-particle":"","parse-names":false,"suffix":""}],"container-title":"Journal of Neurophysiology","id":"ITEM-1","issue":"5","issued":{"date-parts":[["2010","5"]]},"page":"2544-2556","title":"Mapping Human Somatosensory Cortex in Individual Subjects With 7T Functional MRI","type":"article-journal","volume":"103"},"uris":["http://www.mendeley.com/documents/?uuid=5528d7fa-1809-48a6-a2b3-6746341b28d1"]},{"id":"ITEM-2","itemData":{"DOI":"10.1016/j.neuroimage.2010.09.058","ISSN":"10538119","abstract":"This study aimed to evaluate the ability of BOLD signals at high MRI field (7. T) to map fine-scale single-digit activations in subdivisions (areas 3b and 1) of the human primary somatosensory cortex (SI) in individual subjects. We acquired BOLD fMRI data from cortical areas around the central suclus in six healthy human subjects while stimulating individual finger pads with 2-Hz air puffs. Discrete, single-digit responses were identified in an area along the posterior bank of the central sulcus corresponding to area 3b and in an area along the crest of the postcentral gyrus corresponding to area 1. In single subjects, activations of digits 1 to 4 in both areas 3b and 1 were organized in a somatotopic manner. The separation of digit representations was measured for adjacent digits and was approximately 1.6 times greater in area 3b than in area 1. Within individual subjects, the cortical responses to single-digit stimulations and the magnitude of the BOLD signals were reproducible across imaging runs and were comparable across subjects. Our findings demonstrate that BOLD fMRI at 7. T is capable of revealing the somatotopic organization of single-digit activations with good within-subject reliability and reproducibility, and activation maps can be acquired within a reasonably short time window, which are essential characteristics for several neurological applications within patient populations. © 2010 Elsevier Inc.","author":[{"dropping-particle":"","family":"Stringer","given":"Elizabeth Ann","non-dropping-particle":"","parse-names":false,"suffix":""},{"dropping-particle":"","family":"Chen","given":"Li Min","non-dropping-particle":"","parse-names":false,"suffix":""},{"dropping-particle":"","family":"Friedman","given":"Robert M.","non-dropping-particle":"","parse-names":false,"suffix":""},{"dropping-particle":"","family":"Gatenby","given":"Christopher","non-dropping-particle":"","parse-names":false,"suffix":""},{"dropping-particle":"","family":"Gore","given":"John C.","non-dropping-particle":"","parse-names":false,"suffix":""}],"container-title":"NeuroImage","id":"ITEM-2","issue":"2","issued":{"date-parts":[["2011","1"]]},"page":"1012-1020","title":"Differentiation of somatosensory cortices by high-resolution fMRI at 7T","type":"article-journal","volume":"54"},"uris":["http://www.mendeley.com/documents/?uuid=1d643d89-b84a-416d-a9bc-ffbb699a6883"]},{"id":"ITEM-3","itemData":{"DOI":"10.1152/jn.00499.2012","ISSN":"0022-3077","abstract":"A desirable goal of functional MRI (fMRI), both clinically and for basic research, is to produce detailed maps of cortical function in individual subjects. Single-subject mapping of the somatotopic hand representation in the human primary somatosensory cortex (S1) has been performed using both phase-encoding and block/event-related designs. Here, we review the theoretical strengths and limits of each method and empirically compare high-resolution (1.5 mm isotropic) somatotopic maps obtained using fMRI at ultrahigh magnetic field (7 T) with phase-encoding and event-related designs in six subjects in response to vibrotactile stimulation of the five fingertips. Results show that the phase-encoding design is more efficient than the event-related design for mapping fingertip-specific responses and in particular allows us to describe a new additional somatotopic representation of fingertips on the precentral gyrus. However, with sufficient data, both designs yield very similar fingertip-specific maps in S1, which confirms that the assumption of local representational continuity underlying phase-encoding designs is largely valid at the level of the fingertips in S1. In addition, it is shown that the event-related design allows the mapping of overlapping cortical representations that are difficult to estimate using the phase-encoding design. The event-related data show a complex pattern of overlapping cortical representations for different fingertips within S1 and demonstrate that regions of S1 responding to several adjacent fingertips can incorrectly be identified as responding preferentially to one fingertip in the phase-encoding data.","author":[{"dropping-particle":"","family":"Besle","given":"Julien","non-dropping-particle":"","parse-names":false,"suffix":""},{"dropping-particle":"","family":"Sánchez-Panchuelo","given":"Rosa-Maria","non-dropping-particle":"","parse-names":false,"suffix":""},{"dropping-particle":"","family":"Bowtell","given":"Richard","non-dropping-particle":"","parse-names":false,"suffix":""},{"dropping-particle":"","family":"Francis","given":"Susan","non-dropping-particle":"","parse-names":false,"suffix":""},{"dropping-particle":"","family":"Schluppeck","given":"Denis","non-dropping-particle":"","parse-names":false,"suffix":""}],"container-title":"Journal of Neurophysiology","id":"ITEM-3","issue":"9","issued":{"date-parts":[["2013","5"]]},"page":"2293-2305","title":"Single-subject fMRI mapping at 7 T of the representation of fingertips in S1: a comparison of event-related and phase-encoding designs","type":"article-journal","volume":"109"},"uris":["http://www.mendeley.com/documents/?uuid=f83d539e-b86c-445a-9b34-18a93137bfa6"]},{"id":"ITEM-4","itemData":{"DOI":"10.1111/ejn.12978","ISSN":"14609568","abstract":"Individual intra-digit somatotopy of all phalanges of the middle and little finger of the right and left hand was studied by functional magnetic resonance imaging in 12 healthy subjects. Phalanges were tactilely stimulated and activation in BA 3b of the human primary somatosensory cortex could be observed for each individual phalanx. Activation peaks were further analysed using the Direction/Order (DiOr) method, which identifies somatotopy, if a significantly high number of subjects exhibit ordered distal-to-proximal phalanx representions along a similar direction. Based on DiOr, ordered and similar-direction-aligned intra-digit maps across subjects were found at the left hand for the little and middle finger and at the right hand for the little finger. In these digits the proximal phalanges were represented more medially along the course of the central sulcus than the distal phalanges. This is contrasted by the intra-digit maps for the middle finger of the right hand, which showed larger inter-subject variations of phalanx alignments without a similar within-digit representation across subjects. As all subjects were right-handed and as the middle finger of the dominant hand probably plays a more individual role in everyday tactile performance than the little finger of the right hand and all left-hand digits, the observed variation might reflect a functional somatotopy based on individual use of that particular digit at the dominant hand.","author":[{"dropping-particle":"","family":"Schweisfurth","given":"Meike A.","non-dropping-particle":"","parse-names":false,"suffix":""},{"dropping-particle":"","family":"Frahm","given":"Jens","non-dropping-particle":"","parse-names":false,"suffix":""},{"dropping-particle":"","family":"Schweizer","given":"Renate","non-dropping-particle":"","parse-names":false,"suffix":""}],"container-title":"European Journal of Neuroscience","id":"ITEM-4","issued":{"date-parts":[["2015"]]},"title":"Individual left-hand and right-hand intra-digit representations in human primary somatosensory cortex","type":"article-journal"},"uris":["http://www.mendeley.com/documents/?uuid=894a76cc-88aa-49d8-b822-afe069c49b87"]},{"id":"ITEM-5","itemData":{"DOI":"10.3389/fnhum.2014.00658","ISSN":"1662-5161","abstract":"This study determined the individual maps of all fingers in Brodmann area 3b of the human primary somatosensory cortex in a single fMRI session by tactile stimulation at 19 sites across all phalanges and digit bases of the 5 right-hand digits. To quantify basic features of the digit maps within and across subjects, we applied standard descriptive measures, but also implemented a novel quantitative analysis. This so-called Direction/Order (DiOr) method tested whether subjects exhibited an ordering of peak fMRI representations along their individual direction of alignment through the set of analyzed phalanges and whether these individual directions were similar across subjects. Across-digit analysis demonstrated that for each set of homologous phalanges, the D5-to-D1 representations were successively represented along a common direction of alignment. Hence, the well-known mediolateral D5-to-D1 somatotopy was not only confirmed for the distal phalanges (p1), but could also be shown for the medial (p2) and proximal phalanges (p3). In contrast, the peak activation for the digit bases (p4) only partly elicited that digit succession. Complementary, intra-digit analysis revealed a divergent picture of map topography for the different digits. Within D5 (and in a trend: D4), an ordered p1-to-p3 succession was found across subjects, pointing to a consistent intra-digit somatotopy for D5, with p3 generally found medial-posterior to p1. In contrast, for D1, D2, and D3, most subjects did not present with ordered p1-to-p3 maps nor were directions of alignment similarly oriented between subjects. These digits therefore exhibited highly diverse representation patterns across subjects.","author":[{"dropping-particle":"","family":"Schweisfurth","given":"Meike A.","non-dropping-particle":"","parse-names":false,"suffix":""},{"dropping-particle":"","family":"Frahm","given":"Jens","non-dropping-particle":"","parse-names":false,"suffix":""},{"dropping-particle":"","family":"Schweizer","given":"Renate","non-dropping-particle":"","parse-names":false,"suffix":""}],"container-title":"Frontiers in Human Neuroscience","id":"ITEM-5","issue":"8","issued":{"date-parts":[["2014","9","2"]]},"page":"658","title":"Individual fMRI maps of all phalanges and digit bases of all fingers in human primary somatosensory cortex","type":"article-journal","volume":"8"},"uris":["http://www.mendeley.com/documents/?uuid=19ad879a-8aa9-4568-a893-872f2ea97394"]},{"id":"ITEM-6","itemData":{"DOI":"10.1371/journal.pone.0134610","ISSN":"1932-6203","abstract":"Studying body representations in the brain helps us to understand how we humans relate to our own bodies. The in vivo mapping of the somatosensory cortex, where these representations are found, is greatly facilitated by the high spatial resolution and high sensitivity to brain activation available at ultra-high field. In this study, the use of different stimulus types for somatotopic mapping of the digits at ultra-high field, specifically manual stroking and mechanical stimulation, was compared in terms of sensitivity and specificity of the brain responses. Larger positive responses in digit regions of interest were found for manual stroking than for mechanical stimulation, both in terms of average and maximum t-value and in terms of number of voxels with significant responses to the tactile stimulation. Responses to manual stroking were higher throughout the entire post-central sulcus, but the difference was especially large on its posterior wall, i.e. in Brodmann area 2. During mechanical stimulation, cross-digit responses were more negative than during manual stroking, possibly caused by a faster habituation to the stimulus. These differences indicate that manual stroking is a highly suitable stimulus for fast somatotopic mapping procedures, especially if Brodmann area 2 is of interest.","author":[{"dropping-particle":"","family":"Zwaag","given":"Wietske","non-dropping-particle":"van der","parse-names":false,"suffix":""},{"dropping-particle":"","family":"Gruetter","given":"Rolf","non-dropping-particle":"","parse-names":false,"suffix":""},{"dropping-particle":"","family":"Martuzzi","given":"Roberto","non-dropping-particle":"","parse-names":false,"suffix":""}],"container-title":"PLOS ONE","editor":[{"dropping-particle":"","family":"Schwarz","given":"Adam J","non-dropping-particle":"","parse-names":false,"suffix":""}],"id":"ITEM-6","issue":"8","issued":{"date-parts":[["2015","8","18"]]},"page":"e0134610","title":"Stroking or Buzzing? A Comparison of Somatosensory Touch Stimuli Using 7 Tesla fMRI","type":"article-journal","volume":"10"},"uris":["http://www.mendeley.com/documents/?uuid=8fd823db-33aa-4b71-9fa3-b9fa9391c071"]}],"mendeley":{"formattedCitation":"(Besle et al., 2013; Sanchez Panchuelo et al., 2010; Schweisfurth et al., 2015, 2014; Stringer et al., 2011; van der Zwaag et al., 2015)","plainTextFormattedCitation":"(Besle et al., 2013; Sanchez Panchuelo et al., 2010; Schweisfurth et al., 2015, 2014; Stringer et al., 2011; van der Zwaag et al., 2015)","previouslyFormattedCitation":"(Besle et al., 2013; Sanchez Panchuelo et al., 2010; Schweisfurth et al., 2015, 2014; Stringer et al., 2011; van der Zwaag et al., 2015)"},"properties":{"noteIndex":0},"schema":"https://github.com/citation-style-language/schema/raw/master/csl-citation.json"}</w:instrText>
      </w:r>
      <w:r w:rsidR="0023495C">
        <w:rPr>
          <w:iCs/>
          <w:sz w:val="18"/>
          <w:szCs w:val="17"/>
        </w:rPr>
        <w:fldChar w:fldCharType="separate"/>
      </w:r>
      <w:r w:rsidR="00BE22C8" w:rsidRPr="00BE22C8">
        <w:rPr>
          <w:iCs/>
          <w:noProof/>
          <w:sz w:val="18"/>
          <w:szCs w:val="17"/>
        </w:rPr>
        <w:t>(Besle et al., 2013; Sanchez Panchuelo et al., 2010; Schweisfurth et al., 2015, 2014; Stringer et al., 2011; van der Zwaag et al., 2015)</w:t>
      </w:r>
      <w:r w:rsidR="0023495C">
        <w:rPr>
          <w:iCs/>
          <w:sz w:val="18"/>
          <w:szCs w:val="17"/>
        </w:rPr>
        <w:fldChar w:fldCharType="end"/>
      </w:r>
      <w:r w:rsidRPr="005405EB">
        <w:rPr>
          <w:iCs/>
          <w:sz w:val="18"/>
          <w:szCs w:val="17"/>
        </w:rPr>
        <w:t xml:space="preserve"> in the primary somatosensory cortex (S1). Due to the fine architecture of the cortical representation of the digits of the </w:t>
      </w:r>
      <w:r w:rsidR="0023495C">
        <w:rPr>
          <w:iCs/>
          <w:sz w:val="18"/>
          <w:szCs w:val="17"/>
        </w:rPr>
        <w:t xml:space="preserve">hand in the post-central gyrus </w:t>
      </w:r>
      <w:r w:rsidR="0023495C">
        <w:rPr>
          <w:iCs/>
          <w:sz w:val="18"/>
          <w:szCs w:val="17"/>
        </w:rPr>
        <w:fldChar w:fldCharType="begin" w:fldLock="1"/>
      </w:r>
      <w:r w:rsidR="00304FAA">
        <w:rPr>
          <w:iCs/>
          <w:sz w:val="18"/>
          <w:szCs w:val="17"/>
        </w:rPr>
        <w:instrText>ADDIN CSL_CITATION {"citationItems":[{"id":"ITEM-1","itemData":{"DOI":"10.1006/nimg.2000.0548","ISBN":"1053-8119 (Print)\\n1053-8119 (Linking)","ISSN":"10538119","PMID":"10385582","abstract":"This study defines cytoarchitectonic areas 3a, 3b, and 1 of the human primary somatosensory cortex by objective delineation of cytoarchitectonic borders and ensuing cytoarchitectonic classification. This avoids subjective evaluation of microstructural differences which has so far been the only way to structurally define cortical areas. Ten brains were fixed in formalin or Bodian's fixative, embedded in paraffin, sectioned as a whole in the coronal plane at 20 microm, and cell stained. Cell bodies were segmented from the background by adaptive thresholding. Equidistant density profiles (125 microm wide, spacing 300 or 150 microm) were extracted perpendicularly to the pial surface across cortical layers II-VI and processed with multivariate statistical procedures. Positions of significant differences in shape between adjacent groups of profiles were correlated with the cytoarchitectonic pattern. Statistically significant borders can be reproduced at corresponding positions across a series of nearby sections. They match visible changes in cytoarchitecture in the cell-stained sections. Area 3a lies in the fundus of the central sulcus, and area 3b in the rostral bank of the postcentral gyrus. Area 1 lies on its crown and reaches down into the postcentral sulcus. Interareal borders, however, do not match macrostructural landmarks of the postcentral gyrus, and they considerably vary in their positions relative to these landmarks across different brains. Hence, only genuine microstructural analysis can define the borders between these cortical areas. Additional significant borders which do not correlate with visible changes in cytoarchitecture can be found within areas 3b and 1. They may represent somatotopy and/or cortical representations of different somatosensory receptors.","author":[{"dropping-particle":"","family":"Geyer","given":"Stefan","non-dropping-particle":"","parse-names":false,"suffix":""},{"dropping-particle":"","family":"Schormann","given":"Thorsten","non-dropping-particle":"","parse-names":false,"suffix":""},{"dropping-particle":"","family":"Mohlberg","given":"Hartmut","non-dropping-particle":"","parse-names":false,"suffix":""},{"dropping-particle":"","family":"Zilles","given":"Karl","non-dropping-particle":"","parse-names":false,"suffix":""}],"container-title":"NeuroImage","id":"ITEM-1","issue":"6","issued":{"date-parts":[["2000","6"]]},"page":"684-696","title":"Areas 3a, 3b, and 1 of Human Primary Somatosensory Cortex","type":"article-journal","volume":"11"},"uris":["http://www.mendeley.com/documents/?uuid=93227bf6-6e40-4aa5-a3f0-3199e4c53c34"]}],"mendeley":{"formattedCitation":"(Geyer et al., 2000)","plainTextFormattedCitation":"(Geyer et al., 2000)","previouslyFormattedCitation":"(Geyer et al., 2000)"},"properties":{"noteIndex":0},"schema":"https://github.com/citation-style-language/schema/raw/master/csl-citation.json"}</w:instrText>
      </w:r>
      <w:r w:rsidR="0023495C">
        <w:rPr>
          <w:iCs/>
          <w:sz w:val="18"/>
          <w:szCs w:val="17"/>
        </w:rPr>
        <w:fldChar w:fldCharType="separate"/>
      </w:r>
      <w:r w:rsidR="0023495C" w:rsidRPr="0023495C">
        <w:rPr>
          <w:iCs/>
          <w:noProof/>
          <w:sz w:val="18"/>
          <w:szCs w:val="17"/>
        </w:rPr>
        <w:t>(Geyer et al., 2000)</w:t>
      </w:r>
      <w:r w:rsidR="0023495C">
        <w:rPr>
          <w:iCs/>
          <w:sz w:val="18"/>
          <w:szCs w:val="17"/>
        </w:rPr>
        <w:fldChar w:fldCharType="end"/>
      </w:r>
      <w:r w:rsidRPr="005405EB">
        <w:rPr>
          <w:iCs/>
          <w:sz w:val="18"/>
          <w:szCs w:val="17"/>
        </w:rPr>
        <w:t xml:space="preserve">, </w:t>
      </w:r>
      <w:proofErr w:type="spellStart"/>
      <w:r w:rsidRPr="005405EB">
        <w:rPr>
          <w:iCs/>
          <w:sz w:val="18"/>
          <w:szCs w:val="17"/>
        </w:rPr>
        <w:t>somatotopic</w:t>
      </w:r>
      <w:proofErr w:type="spellEnd"/>
      <w:r w:rsidRPr="005405EB">
        <w:rPr>
          <w:iCs/>
          <w:sz w:val="18"/>
          <w:szCs w:val="17"/>
        </w:rPr>
        <w:t xml:space="preserve"> mapping is more challenging than </w:t>
      </w:r>
      <w:proofErr w:type="spellStart"/>
      <w:r w:rsidRPr="005405EB">
        <w:rPr>
          <w:iCs/>
          <w:sz w:val="18"/>
          <w:szCs w:val="17"/>
        </w:rPr>
        <w:t>retinotopic</w:t>
      </w:r>
      <w:proofErr w:type="spellEnd"/>
      <w:r w:rsidRPr="005405EB">
        <w:rPr>
          <w:iCs/>
          <w:sz w:val="18"/>
          <w:szCs w:val="17"/>
        </w:rPr>
        <w:t xml:space="preserve"> and </w:t>
      </w:r>
      <w:proofErr w:type="spellStart"/>
      <w:r w:rsidRPr="005405EB">
        <w:rPr>
          <w:iCs/>
          <w:sz w:val="18"/>
          <w:szCs w:val="17"/>
        </w:rPr>
        <w:t>tonotopic</w:t>
      </w:r>
      <w:proofErr w:type="spellEnd"/>
      <w:r w:rsidRPr="005405EB">
        <w:rPr>
          <w:iCs/>
          <w:sz w:val="18"/>
          <w:szCs w:val="17"/>
        </w:rPr>
        <w:t xml:space="preserve"> mapping, in terms of both the spatial resolution of cortical map</w:t>
      </w:r>
      <w:r w:rsidR="00304FAA">
        <w:rPr>
          <w:iCs/>
          <w:sz w:val="18"/>
          <w:szCs w:val="17"/>
        </w:rPr>
        <w:t xml:space="preserve">s and the statistical power </w:t>
      </w:r>
      <w:r w:rsidR="00304FAA">
        <w:rPr>
          <w:iCs/>
          <w:sz w:val="18"/>
          <w:szCs w:val="17"/>
        </w:rPr>
        <w:fldChar w:fldCharType="begin" w:fldLock="1"/>
      </w:r>
      <w:r w:rsidR="00304FAA">
        <w:rPr>
          <w:iCs/>
          <w:sz w:val="18"/>
          <w:szCs w:val="17"/>
        </w:rPr>
        <w:instrText>ADDIN CSL_CITATION {"citationItems":[{"id":"ITEM-1","itemData":{"DOI":"10.1006/nimg.1998.0341","ISSN":"10538119","abstract":"Eight right-handed adult humans underwent functional magnetic resonance imaging (fMRI) of their brain while a vibratory stimulus was applied to an individual digit tip (digit 1, 2, or 5) on the right hand. Multislice echoplanar imaging techniques were utilized during digit stimulation to investigate the organization of the human primary somatosensory (SI) cortex, cortical regions located on the upper bank of the Sylvian fissure (SII region), insula, and posterior parietal cortices. The t test and cluster size analyses were performed to produce cortical activation maps, which exhibited significant regions of interest (ROIs) in all four cortical regions investigated. The frequency of significant ROIs was much higher in SI and the SII region than in the insula and posterior parietal region. Multiple digit representations were observed in the primary somatosensory cortex, corresponding to the four anatomic subdivisions of this cortex (areas 3a, 3b, 1, and 2), suggesting that the organization of the human somatosensory cortex resembles that described in other primates. Overall, there was no simple medial to lateral somatotopic representation in individual subject activity maps. However, the spatial distance between digit 1 and digit 5 cortical representations was the greatest in both SI and the SII region within the group. Statistical analyses of multiple activity parameters showed significant differences between cortical regions and between digits, indicating that vibrotactile activations of the cortex are dependent on both the stimulated digit and cortical region investigated.","author":[{"dropping-particle":"","family":"Gelnar","given":"Patricia A.","non-dropping-particle":"","parse-names":false,"suffix":""},{"dropping-particle":"","family":"Krauss","given":"Beth R.","non-dropping-particle":"","parse-names":false,"suffix":""},{"dropping-particle":"","family":"Szeverenyi","given":"Nikolaus M.","non-dropping-particle":"","parse-names":false,"suffix":""},{"dropping-particle":"","family":"Apkarian","given":"A.Vania","non-dropping-particle":"","parse-names":false,"suffix":""}],"container-title":"NeuroImage","id":"ITEM-1","issue":"4","issued":{"date-parts":[["1998","5"]]},"page":"261-283","title":"Fingertip Representation in the Human Somatosensory Cortex: An fMRI Study","type":"article-journal","volume":"7"},"uris":["http://www.mendeley.com/documents/?uuid=d91ecea9-6b01-4f2f-a75b-95126b24e3fb"]},{"id":"ITEM-2","itemData":{"DOI":"10.1006/nimg.2000.0541","ISSN":"10538119","abstract":"Three studies were carried out to assess the applicability of fMRI at 3.0 T to analysis of vibrotaction in humans. A novel piezoelectric device provided clean sinusoidal stimulation at 80 Hz, which was initially applied in separate runs within a scanning session to digits 2 and 5 of the left hand in eight subjects, using a birdcage RF (volume) coil. Significant clusters of activation were found in the primary somatosensory cortex (SI), the secondary somatosensory cortex (SII), subcentral gyrus, the precentral gyrus, posterior insula, posterior parietal regions (area 5), and the posterior cingulate. Digit separation in SI was possible in all subjects and the activation sites reflected the known lateral position of the representation of digit 2 relative to that of digit 5. A second study carried out in six additional subjects using a surface coil, replicated the main contralateral activation patterns detected in study one and further improved the discrimination of the digits in SI. Significant digit separation was also found in SII and in the posterior insula. A third study to investigate the frequency dependence of the response focused on the effect of an increase in vibrotactile frequency from 30 to 80 Hz, with both frequencies applied to digit 2 during the same scanning session in four new subjects. A significant increase in the number of pixels activated within both SII and the posterior insula was found, while the number of pixels activated in SI declined. No significant change in signal intensity with frequencies was found in any of the activated areas. (C) 2000 Academic Press.","author":[{"dropping-particle":"","family":"Francis","given":"S. T.","non-dropping-particle":"","parse-names":false,"suffix":""},{"dropping-particle":"","family":"Kelly","given":"E. F.","non-dropping-particle":"","parse-names":false,"suffix":""},{"dropping-particle":"","family":"Bowtell","given":"R.","non-dropping-particle":"","parse-names":false,"suffix":""},{"dropping-particle":"","family":"Dunseath","given":"W. J.R.","non-dropping-particle":"","parse-names":false,"suffix":""},{"dropping-particle":"","family":"Folger","given":"S. E.","non-dropping-particle":"","parse-names":false,"suffix":""},{"dropping-particle":"","family":"McGlone","given":"F.","non-dropping-particle":"","parse-names":false,"suffix":""}],"container-title":"NeuroImage","id":"ITEM-2","issued":{"date-parts":[["2000"]]},"title":"fMRI of the responses to vibratory stimulation of digit tips","type":"article-journal"},"uris":["http://www.mendeley.com/documents/?uuid=b9c484c5-7496-4f4a-8119-353cbd6a4df0"]},{"id":"ITEM-3","itemData":{"DOI":"10.1097/00001756-200005150-00026","ISSN":"0959-4965","abstract":"Using electrical finger nerve stimulation in normal human subjects, fMRI detected separate representations for all 5 fingers in the primary somatosensory cortex. Responses were located in the posterior wall of the deep central sulcus (most likely corresponding to Brodmann Area (BA) 3b), and the anterior (BA 1) or posterior crown of the postcentral gyrus (BA 2) with rare activations in BA 3a and 4. In BA 3b we found a regular somatotopic mediolateral digit arrangement for fingers 5 to 1 with a mean Euclidean distance of 16 mm between fingers 1 and 5. In contrast BA 1/2 showed a greater number of adjacent activation foci with significantly more overlap and partly even reversed ordering of neighbouring fingers.","author":[{"dropping-particle":"","family":"Kurth","given":"Ralf","non-dropping-particle":"","parse-names":false,"suffix":""},{"dropping-particle":"","family":"Villringer","given":"Kersten","non-dropping-particle":"","parse-names":false,"suffix":""},{"dropping-particle":"","family":"Curio","given":"Gabriel","non-dropping-particle":"","parse-names":false,"suffix":""},{"dropping-particle":"","family":"Wolf","given":"Karl-Juergen","non-dropping-particle":"","parse-names":false,"suffix":""},{"dropping-particle":"","family":"Krause","given":"Thomas","non-dropping-particle":"","parse-names":false,"suffix":""},{"dropping-particle":"","family":"Repenthin","given":"Jonas","non-dropping-particle":"","parse-names":false,"suffix":""},{"dropping-particle":"","family":"Schwiemann","given":"Jessica","non-dropping-particle":"","parse-names":false,"suffix":""},{"dropping-particle":"","family":"Deuchert","given":"Michael","non-dropping-particle":"","parse-names":false,"suffix":""},{"dropping-particle":"","family":"Villringer","given":"Arno","non-dropping-particle":"","parse-names":false,"suffix":""}],"container-title":"NeuroReport","id":"ITEM-3","issue":"7","issued":{"date-parts":[["2000","5"]]},"page":"1487-1491","title":"fMRI shows multiple somatotopic digit representations in human primary somatosensory cortex","type":"article-journal","volume":"11"},"uris":["http://www.mendeley.com/documents/?uuid=9a91d491-e379-4549-86cb-f18ff6d55253"]},{"id":"ITEM-4","itemData":{"DOI":"10.1016/j.neuroimage.2006.10.024","ISSN":"10538119","abstract":"Somatotopic mapping of human body surface using fMRI is challenging. First, it is difficult to deliver tactile stimuli in the scanner. Second, multiple stimulators are often required to cover enough area of the complex-shaped body surface, such as the face. In this study, a computer-controlled pneumatic system was constructed to automatically deliver air puffs to 12 locations on the body surface through an MR-compatible manifold (Dodecapus) mounted on a head coil inside the scanner bore. The timing of each air-puff channel is completely programmable and this allows systematic and precise stimulation on multiple locations on the body surface during functional scans. Three two-condition block-design \"Localizer\" paradigms were employed to localize the cortical representations of the face, lips, and fingers, respectively. Three \"Phase-encoded\" paradigms were employed to map the detailed somatotopic organizations of the face, lips, and fingers following each \"Localizer\" paradigm. Multiple somatotopic representations of the face, lips, and fingers were localized and mapped in primary motor cortex (MI), ventral premotor cortex (PMv), polysensory zone (PZ), primary (SI) and secondary (SII) somatosensory cortex, parietal ventral area (PV) and 7b, as well as anterior and ventral intraparietal areas (AIP and VIP). The Dodecapus system is portable, easy to setup, generates no radio frequency interference, and can also be used for EEG and MEG experiments. This system could be useful for non-invasive somatotopic mapping in both basic and clinical studies. © 2006.","author":[{"dropping-particle":"","family":"Huang","given":"Ruey-Song","non-dropping-particle":"","parse-names":false,"suffix":""},{"dropping-particle":"","family":"Sereno","given":"Martin I.","non-dropping-particle":"","parse-names":false,"suffix":""}],"container-title":"NeuroImage","id":"ITEM-4","issue":"3","issued":{"date-parts":[["2007","2"]]},"page":"1060-1073","title":"Dodecapus: An MR-compatible system for somatosensory stimulation","type":"article-journal","volume":"34"},"uris":["http://www.mendeley.com/documents/?uuid=f5504b79-94b5-4742-86e4-7e5e541859c5"]},{"id":"ITEM-5","itemData":{"DOI":"10.1093/cercor/bhm257","ISSN":"10473211","abstract":"Characterizing the cortical representation of the body surface is fundamental to understanding the neural basis of human somatic sensation. Monkey studies benefited from the detailed somatotopic maps obtained from electrophysiology methods. Advances in noninvasive neuroimaging techniques now permit such questions to be probed in humans. The present study characterizes the detailed somatotopic representation of individual digits within subregions of the postcentral gyrus in humans using high-spatial resolution functional magnetic resonance imaging and surface-based mapping. Four areas of consistent activation included area 3b, area 2, and 2 discrete foci within area 1. Area 3b and the superior area 1 foci demonstrated an orderly somatotopic distribution for all digits of the hand, whereby the thumb was represented most lateral, anterior, and inferior and the fifth digit was most medial, posterior, and superior. Compared with area 3b, somatotopic variability was greater in area 1 and the digits spanned less cortical territory. This study additionally identified the specific digit pairs that are separable in areas 3b and 1 using current imaging methods. Somatotopy was not resolved in area 2 or in the inferior area 1 foci.","author":[{"dropping-particle":"","family":"Nelson","given":"Aimee J.","non-dropping-particle":"","parse-names":false,"suffix":""},{"dropping-particle":"","family":"Chen","given":"Robert","non-dropping-particle":"","parse-names":false,"suffix":""}],"container-title":"Cerebral Cortex","id":"ITEM-5","issued":{"date-parts":[["2008"]]},"title":"Digit somatotopy within cortical areas of the postcentral gyrus in humans","type":"article-journal"},"uris":["http://www.mendeley.com/documents/?uuid=84c7ed29-22ee-4097-86b3-7918f0c6d2be"]},{"id":"ITEM-6","itemData":{"DOI":"10.1016/j.neuroimage.2004.06.024","ISSN":"10538119","abstract":"We obtained high-resolution somatotopic maps of the human digits using 4.0 T functional magnetic resonance imaging (fMRI). In separate experiments, the volar surface of either the right thumb, index, or ring finger was stimulated in a sliding-window fashion in both distal-to-proximal and proximal-to-distal directions using a custom-built pneumatic apparatus. Analysis of the functional images was restricted to Brodmann's areas 3b and 1 and control areas 4 and 3a, as well as a randomized simulation of the functional data in each of these areas. Using in-house algorithms, we detected discrete regions of cortical activation showing phase reversal coinciding with alternation in stimulation direction. Most stimulation-related phase maps of the digits were obtained in areas 3b and 1, rather than areas 3a or 4, despite the somatic input to the latter two areas. The area 3b and 1 representations thus appear to be relatively discrete and somatotopic compared to other somatic processing regions. Our results within areas 3b and 1 confirm the nonlinear mapping of the body surface suggested by recordings in nonhuman primates in terms of phase band topography, scaling, and frequency relative to the actual digit surfaces. The scaling and frequency nonlinearities were more evident within area 3b than area 1, suggesting a functional differentiation of these regions as has previously been observed only in more invasive recordings. Specifically, the area 1 representations were larger overall than those observed in area 3b, and the frequencies of area 3b phase bands and voxels were related disproportionately to thumb and index finger stimulation and to particular areas on the digit surface, suggesting a weighting based in part on receptor distribution. © 2004 Elsevier Inc. All rights reserved.","author":[{"dropping-particle":"","family":"Overduin","given":"Simon A.","non-dropping-particle":"","parse-names":false,"suffix":""},{"dropping-particle":"","family":"Servos","given":"Philip","non-dropping-particle":"","parse-names":false,"suffix":""}],"container-title":"NeuroImage","id":"ITEM-6","issued":{"date-parts":[["2004"]]},"title":"Distributed digit somatotopy in primary somatosensory cortex","type":"article-journal"},"uris":["http://www.mendeley.com/documents/?uuid=ec862800-014e-4661-9fc1-42190d4177d6"]},{"id":"ITEM-7","itemData":{"DOI":"10.1016/j.mri.2008.04.007","ISSN":"0730725X","abstract":"Functional magnetic resonance imaging mapping of the finger somatotopy in the primary somatosensory cortex requires a reproducible and precise stimulation. The highly detailed functional architecture in this region of the brain also requires careful consideration in choice of spatial resolution and postprocessing parameters. The purpose of this study is therefore to investigate the impact of spatial resolution and level of smoothing during tactile stimulation using a precise stimuli system. Twenty-one volunteers were scanned using 23 mm3 and 33 mm3 voxel volume and subsequently evaluated using three different smoothing kernel widths. The overall activation reproducibility was also evaluated. Using a high spatial resolution proved advantageous for all fingers. At 23 mm3 voxel volume, activation of the thumb, middle finger and little finger areas was seen in 89%, 67% and 50% of the volunteers, compared to 78%, 61% and 33% at 33 mm3, respectively. The sensitivity was comparable for nonsmoothed and slightly smoothed (4 mm kernel width) data; however, increasing the smoothing kernel width from 4 to 8 mm resulted in a critical decrease (</w:instrText>
      </w:r>
      <w:r w:rsidR="00304FAA">
        <w:rPr>
          <w:rFonts w:ascii="Cambria Math" w:hAnsi="Cambria Math" w:cs="Cambria Math"/>
          <w:iCs/>
          <w:sz w:val="18"/>
          <w:szCs w:val="17"/>
        </w:rPr>
        <w:instrText>∼</w:instrText>
      </w:r>
      <w:r w:rsidR="00304FAA">
        <w:rPr>
          <w:iCs/>
          <w:sz w:val="18"/>
          <w:szCs w:val="17"/>
        </w:rPr>
        <w:instrText>50%) in sensitivity. In repeated measurements of the same subject at six different days, the localization reproducibility of all fingers was within 4 mm (1 S.D. of the mean). The precise computer-controlled stimulus, together with data acquisition at high spatial resolution and with only minor smoothing during evaluation, could be a very useful strategy in studies of brain plasticity and rehabilitation strategies in hand and finger disorders and injuries. © 2008 Elsevier Inc. All rights reserved.","author":[{"dropping-particle":"","family":"Weibull","given":"Andreas","non-dropping-particle":"","parse-names":false,"suffix":""},{"dropping-particle":"","family":"Björkman","given":"Anders","non-dropping-particle":"","parse-names":false,"suffix":""},{"dropping-particle":"","family":"Hall","given":"Henrik","non-dropping-particle":"","parse-names":false,"suffix":""},{"dropping-particle":"","family":"Rosén","given":"Birgitta","non-dropping-particle":"","parse-names":false,"suffix":""},{"dropping-particle":"","family":"Lundborg","given":"Göran","non-dropping-particle":"","parse-names":false,"suffix":""},{"dropping-particle":"","family":"Svensson","given":"Jonas","non-dropping-particle":"","parse-names":false,"suffix":""}],"container-title":"Magnetic Resonance Imaging","id":"ITEM-7","issued":{"date-parts":[["2008"]]},"title":"Optimizing the mapping of finger areas in primary somatosensory cortex using functional MRI","type":"article-journal"},"uris":["http://www.mendeley.com/documents/?uuid=8bc2e9a5-21d9-4c3e-847c-0a8c72a7d66f"]}],"mendeley":{"formattedCitation":"(Francis et al., 2000; Gelnar et al., 1998; Huang and Sereno, 2007; Kurth et al., 2000; Nelson and Chen, 2008; Overduin and Servos, 2004; Weibull et al., 2008)","plainTextFormattedCitation":"(Francis et al., 2000; Gelnar et al., 1998; Huang and Sereno, 2007; Kurth et al., 2000; Nelson and Chen, 2008; Overduin and Servos, 2004; Weibull et al., 2008)","previouslyFormattedCitation":"(Francis et al., 2000; Gelnar et al., 1998; Huang and Sereno, 2007; Kurth et al., 2000; Nelson and Chen, 2008; Overduin and Servos, 2004; Weibull et al., 2008)"},"properties":{"noteIndex":0},"schema":"https://github.com/citation-style-language/schema/raw/master/csl-citation.json"}</w:instrText>
      </w:r>
      <w:r w:rsidR="00304FAA">
        <w:rPr>
          <w:iCs/>
          <w:sz w:val="18"/>
          <w:szCs w:val="17"/>
        </w:rPr>
        <w:fldChar w:fldCharType="separate"/>
      </w:r>
      <w:r w:rsidR="00304FAA" w:rsidRPr="00304FAA">
        <w:rPr>
          <w:iCs/>
          <w:noProof/>
          <w:sz w:val="18"/>
          <w:szCs w:val="17"/>
        </w:rPr>
        <w:t>(Francis et al., 2000; Gelnar et al., 1998; Huang and Sereno, 2007; Kurth et al., 2000; Nelson and Chen, 2008; Overduin and Servos, 2004; Weibull et al., 2008)</w:t>
      </w:r>
      <w:r w:rsidR="00304FAA">
        <w:rPr>
          <w:iCs/>
          <w:sz w:val="18"/>
          <w:szCs w:val="17"/>
        </w:rPr>
        <w:fldChar w:fldCharType="end"/>
      </w:r>
      <w:r w:rsidRPr="005405EB">
        <w:rPr>
          <w:iCs/>
          <w:sz w:val="18"/>
          <w:szCs w:val="17"/>
        </w:rPr>
        <w:t>. With the advent of ultra-high-field (UHF) MR scanners</w:t>
      </w:r>
      <w:r w:rsidR="00640A92">
        <w:rPr>
          <w:iCs/>
          <w:sz w:val="18"/>
          <w:szCs w:val="17"/>
        </w:rPr>
        <w:t>,</w:t>
      </w:r>
      <w:r w:rsidRPr="005405EB">
        <w:rPr>
          <w:iCs/>
          <w:sz w:val="18"/>
          <w:szCs w:val="17"/>
        </w:rPr>
        <w:t xml:space="preserve"> operating at 7 Tesla (7</w:t>
      </w:r>
      <w:r w:rsidR="00304FAA">
        <w:rPr>
          <w:iCs/>
          <w:sz w:val="18"/>
          <w:szCs w:val="17"/>
        </w:rPr>
        <w:t xml:space="preserve"> </w:t>
      </w:r>
      <w:r w:rsidRPr="005405EB">
        <w:rPr>
          <w:iCs/>
          <w:sz w:val="18"/>
          <w:szCs w:val="17"/>
        </w:rPr>
        <w:t>T) and above, high spatial resolution fMRI has provided robust maps of the representation of all the digits of the hand in primary somatosensory cortex in</w:t>
      </w:r>
      <w:r w:rsidR="00304FAA">
        <w:rPr>
          <w:iCs/>
          <w:sz w:val="18"/>
          <w:szCs w:val="17"/>
        </w:rPr>
        <w:t xml:space="preserve"> individual subjects </w:t>
      </w:r>
      <w:r w:rsidR="00304FAA">
        <w:rPr>
          <w:iCs/>
          <w:sz w:val="18"/>
          <w:szCs w:val="17"/>
        </w:rPr>
        <w:fldChar w:fldCharType="begin" w:fldLock="1"/>
      </w:r>
      <w:r w:rsidR="00D07606">
        <w:rPr>
          <w:iCs/>
          <w:sz w:val="18"/>
          <w:szCs w:val="17"/>
        </w:rPr>
        <w:instrText>ADDIN CSL_CITATION {"citationItems":[{"id":"ITEM-1","itemData":{"DOI":"10.1152/jn.01017.2009","ISBN":"1522-1598 (Electronic)\\r0022-3077 (Linking)","ISSN":"0022-3077","PMID":"20164393","abstract":"Functional magnetic resonance imaging (fMRI) is now routinely used to map the topographic organization of human visual cortex. Mapping the detailed topography of somatosensory cortex, however, has proven to be more difficult. Here we used the increased blood-oxygen-level-dependent contrast-to-noise ratio at ultra-high field (7 Tesla) to measure the topographic representation of the digits in human somatosensory cortex at 1 mm isotropic resolution in individual subjects. A \"traveling wave\" paradigm was used to locate regions of cortex responding to periodic tactile stimulation of each distal phalangeal digit. Tactile stimulation was applied sequentially to each digit of the left hand from thumb to little finger (and in the reverse order). In all subjects, we found an orderly map of the digits on the posterior bank of the central sulcus (postcentral gyrus). Additionally, we measured event-related responses to brief stimuli for comparison with the topographic mapping data and related the fMRI responses to anatomical images obtained with an inversion-recovery sequence. Our results have important implications for the study of human somatosensory cortex and underscore the practical utility of ultra-high field functional imaging with 1 mm isotropic resolution for neuroscience experiments. First, topographic mapping of somatosensory cortex can be achieved in 20 min, allowing time for further experiments in the same session. Second, the maps are of sufficiently high resolution to resolve the representations of all five digits and third, the measurements are robust and can be made in an individual subject. These combined advantages will allow somatotopic fMRI to be used to measure the representation of digits in patients undergoing rehabilitation or plastic changes after peripheral nerve damage as well as tracking changes in normal subjects undergoing perceptual learning.","author":[{"dropping-particle":"","family":"Sanchez Panchuelo","given":"R. M.","non-dropping-particle":"","parse-names":false,"suffix":""},{"dropping-particle":"","family":"Francis","given":"S.","non-dropping-particle":"","parse-names":false,"suffix":""},{"dropping-particle":"","family":"Bowtell","given":"R.","non-dropping-particle":"","parse-names":false,"suffix":""},{"dropping-particle":"","family":"Schluppeck","given":"D.","non-dropping-particle":"","parse-names":false,"suffix":""}],"container-title":"Journal of Neurophysiology","id":"ITEM-1","issue":"5","issued":{"date-parts":[["2010","5"]]},"page":"2544-2556","title":"Mapping Human Somatosensory Cortex in Individual Subjects With 7T Functional MRI","type":"article-journal","volume":"103"},"uris":["http://www.mendeley.com/documents/?uuid=5528d7fa-1809-48a6-a2b3-6746341b28d1"]},{"id":"ITEM-2","itemData":{"DOI":"10.1152/jn.00499.2012","ISSN":"0022-3077","abstract":"A desirable goal of functional MRI (fMRI), both clinically and for basic research, is to produce detailed maps of cortical function in individual subjects. Single-subject mapping of the somatotopic hand representation in the human primary somatosensory cortex (S1) has been performed using both phase-encoding and block/event-related designs. Here, we review the theoretical strengths and limits of each method and empirically compare high-resolution (1.5 mm isotropic) somatotopic maps obtained using fMRI at ultrahigh magnetic field (7 T) with phase-encoding and event-related designs in six subjects in response to vibrotactile stimulation of the five fingertips. Results show that the phase-encoding design is more efficient than the event-related design for mapping fingertip-specific responses and in particular allows us to describe a new additional somatotopic representation of fingertips on the precentral gyrus. However, with sufficient data, both designs yield very similar fingertip-specific maps in S1, which confirms that the assumption of local representational continuity underlying phase-encoding designs is largely valid at the level of the fingertips in S1. In addition, it is shown that the event-related design allows the mapping of overlapping cortical representations that are difficult to estimate using the phase-encoding design. The event-related data show a complex pattern of overlapping cortical representations for different fingertips within S1 and demonstrate that regions of S1 responding to several adjacent fingertips can incorrectly be identified as responding preferentially to one fingertip in the phase-encoding data.","author":[{"dropping-particle":"","family":"Besle","given":"Julien","non-dropping-particle":"","parse-names":false,"suffix":""},{"dropping-particle":"","family":"Sánchez-Panchuelo","given":"Rosa-Maria","non-dropping-particle":"","parse-names":false,"suffix":""},{"dropping-particle":"","family":"Bowtell","given":"Richard","non-dropping-particle":"","parse-names":false,"suffix":""},{"dropping-particle":"","family":"Francis","given":"Susan","non-dropping-particle":"","parse-names":false,"suffix":""},{"dropping-particle":"","family":"Schluppeck","given":"Denis","non-dropping-particle":"","parse-names":false,"suffix":""}],"container-title":"Journal of Neurophysiology","id":"ITEM-2","issue":"9","issued":{"date-parts":[["2013","5"]]},"page":"2293-2305","title":"Single-subject fMRI mapping at 7 T of the representation of fingertips in S1: a comparison of event-related and phase-encoding designs","type":"article-journal","volume":"109"},"uris":["http://www.mendeley.com/documents/?uuid=f83d539e-b86c-445a-9b34-18a93137bfa6"]},{"id":"ITEM-3","itemData":{"DOI":"10.1002/hbm.22310","ISSN":"10970193","abstract":"Recent fMRI studies of the human primary somatosensory cortex have been able to differentiate the cortical representations of different fingertips at a single-subject level. These studies did not, however, investigate the expected overlap in cortical activation due to the stimulation of different fingers. Here, we used an event-related design in six subjects at 7 Tesla to explore the overlap in cortical responses elicited in S1 by vibrotactile stimulation of the five fingertips. We found that all parts of S1 show some degree of spatial overlap between the cortical representations of adjacent or even nonadjacent fingertips. In S1, the posterior bank of the central sulcus showed less overlap than regions in the post-central gyrus, which responded to up to five fingertips. The functional properties of these two areas are consistent with the known layout of cytoarchitectonically defined subareas, and we speculate that they correspond to subarea 3b (S1 proper) and subarea 1, respectively. In contrast with previous fMRI studies, however, we did not observe discrete activation clusters that could unequivocally be attributed to different subareas of S1. Venous maps based on T2*-weighted structural images suggest that the observed overlap is not driven by extra-vascular contributions from large veins.","author":[{"dropping-particle":"","family":"Besle","given":"Julien","non-dropping-particle":"","parse-names":false,"suffix":""},{"dropping-particle":"","family":"Sánchez-Panchuelo","given":"Rosa Maria","non-dropping-particle":"","parse-names":false,"suffix":""},{"dropping-particle":"","family":"Bowtell","given":"Richard","non-dropping-particle":"","parse-names":false,"suffix":""},{"dropping-particle":"","family":"Francis","given":"Susan","non-dropping-particle":"","parse-names":false,"suffix":""},{"dropping-particle":"","family":"Schluppeck","given":"Denis","non-dropping-particle":"","parse-names":false,"suffix":""}],"container-title":"Human Brain Mapping","id":"ITEM-3","issued":{"date-parts":[["2014"]]},"title":"Event-related fMRI at 7T reveals overlapping cortical representations for adjacent fingertips in S1 of individual subjects","type":"article-journal"},"uris":["http://www.mendeley.com/documents/?uuid=aaee2e4e-aea7-4198-9051-e4111c7b8bd2"]},{"id":"ITEM-4","itemData":{"DOI":"10.1002/hbm.22172","ISSN":"10659471","abstract":"To study the properties of human primary somatosensory (S1) cortex as well as its role in cognitive and social processes, it is necessary to noninvasively localize the cortical representations of the body. Being arguably the most relevant body parts for tactile exploration, cortical representations of fingers are of particular interest. The aim of the present study was to investigate the cortical representation of individual fingers (D1-D5), using human touch as a stimulus. Utilizing the high BOLD sensitivity and spatial resolution at 7T, we found that each finger is represented within three subregions of S1 in the postcentral gyrus. Within each of these three areas, the fingers are sequentially organized (from D1 to D5) in a somatotopic manner. Therefore, these finger representations likely reflect distinct activations of BAs 3b, 1, and 2, similar to those described in electrophysiological work in non-human primates. Quantitative analysis of the local BOLD responses revealed that within BA3b, each finger representation is specific to its own stimulation without any cross-finger responsiveness. This finger response selectivity was less prominent in BA 1 and in BA 2. A test-retest procedure highlighted the reproducibility of the results and the robustness of the method for BA 3b. Finally, the representation of the thumb was enlarged compared to the other fingers within BAs 1 and 2. These findings extend previous human electrophysiological and neuroimaging data but also reveal differences in the functional organization of S1 in human and nonhuman primates.","author":[{"dropping-particle":"","family":"Martuzzi","given":"Roberto","non-dropping-particle":"","parse-names":false,"suffix":""},{"dropping-particle":"","family":"Zwaag","given":"Wietske","non-dropping-particle":"van der","parse-names":false,"suffix":""},{"dropping-particle":"","family":"Farthouat","given":"Juliane","non-dropping-particle":"","parse-names":false,"suffix":""},{"dropping-particle":"","family":"Gruetter","given":"Rolf","non-dropping-particle":"","parse-names":false,"suffix":""},{"dropping-particle":"","family":"Blanke","given":"Olaf","non-dropping-particle":"","parse-names":false,"suffix":""}],"container-title":"Human Brain Mapping","id":"ITEM-4","issue":"1","issued":{"date-parts":[["2014","1"]]},"page":"213-226","title":"Human finger somatotopy in areas 3b, 1, and 2: A 7T fMRI study using a natural stimulus","type":"article-journal","volume":"35"},"uris":["http://www.mendeley.com/documents/?uuid=bd4ae68a-9097-413a-8e88-72f01c17affc"]}],"mendeley":{"formattedCitation":"(Besle et al., 2014, 2013; Martuzzi et al., 2014; Sanchez Panchuelo et al., 2010)","plainTextFormattedCitation":"(Besle et al., 2014, 2013; Martuzzi et al., 2014; Sanchez Panchuelo et al., 2010)","previouslyFormattedCitation":"(Besle et al., 2014, 2013; Martuzzi et al., 2014; Sanchez Panchuelo et al., 2010)"},"properties":{"noteIndex":0},"schema":"https://github.com/citation-style-language/schema/raw/master/csl-citation.json"}</w:instrText>
      </w:r>
      <w:r w:rsidR="00304FAA">
        <w:rPr>
          <w:iCs/>
          <w:sz w:val="18"/>
          <w:szCs w:val="17"/>
        </w:rPr>
        <w:fldChar w:fldCharType="separate"/>
      </w:r>
      <w:r w:rsidR="00BE22C8" w:rsidRPr="00BE22C8">
        <w:rPr>
          <w:iCs/>
          <w:noProof/>
          <w:sz w:val="18"/>
          <w:szCs w:val="17"/>
        </w:rPr>
        <w:t>(Besle et al., 2014, 2013; Martuzzi et al., 2014; Sanchez Panchuelo et al., 2010)</w:t>
      </w:r>
      <w:r w:rsidR="00304FAA">
        <w:rPr>
          <w:iCs/>
          <w:sz w:val="18"/>
          <w:szCs w:val="17"/>
        </w:rPr>
        <w:fldChar w:fldCharType="end"/>
      </w:r>
      <w:r w:rsidR="00304FAA">
        <w:rPr>
          <w:iCs/>
          <w:sz w:val="18"/>
          <w:szCs w:val="17"/>
        </w:rPr>
        <w:t>.</w:t>
      </w:r>
    </w:p>
    <w:p w14:paraId="0FC2F2C6" w14:textId="668CD949" w:rsidR="00304FAA" w:rsidRDefault="00304FAA" w:rsidP="00304FAA">
      <w:pPr>
        <w:spacing w:before="340"/>
        <w:jc w:val="both"/>
        <w:rPr>
          <w:iCs/>
          <w:sz w:val="18"/>
          <w:szCs w:val="17"/>
        </w:rPr>
      </w:pPr>
      <w:r w:rsidRPr="00304FAA">
        <w:rPr>
          <w:iCs/>
          <w:sz w:val="18"/>
          <w:szCs w:val="17"/>
        </w:rPr>
        <w:t>Inspired by recent work to generate probabilistic maps of visual topographic</w:t>
      </w:r>
      <w:r>
        <w:rPr>
          <w:iCs/>
          <w:sz w:val="18"/>
          <w:szCs w:val="17"/>
        </w:rPr>
        <w:t xml:space="preserve"> areas </w:t>
      </w:r>
      <w:r>
        <w:rPr>
          <w:iCs/>
          <w:sz w:val="18"/>
          <w:szCs w:val="17"/>
        </w:rPr>
        <w:fldChar w:fldCharType="begin" w:fldLock="1"/>
      </w:r>
      <w:r>
        <w:rPr>
          <w:iCs/>
          <w:sz w:val="18"/>
          <w:szCs w:val="17"/>
        </w:rPr>
        <w:instrText>ADDIN CSL_CITATION {"citationItems":[{"id":"ITEM-1","itemData":{"DOI":"10.1093/cercor/bhu277","ISBN":"1460-2199 (Electronic) 1047-3211 (Linking)","ISSN":"1047-3211","PMID":"25452571","abstract":"The human visual system contains an array of topographically organized regions. Identifying these regions in individual subjects is a powerful approach to group-level statistical analysis, but this is not always feasible. We addressed this limitation by generating probabilistic maps of visual topographic areas in 2 standardized spaces suitable for use with adult human brains. Using standard fMRI paradigms, we identified 25 topographic maps in a large population of individual subjects (N = 53) and transformed them into either a surface- or volume-based standardized space. Here, we provide a quantitative characterization of the inter-subject variability within and across visual regions, including the likelihood that a given point would be classified as a part of any region (full probability map) and the most probable region for any given point (maximum probability map). By evaluating the topographic organization across the whole of visual cortex, we provide new information about the organization of individual visual field maps and large-scale biases in visual field coverage. Finally, we validate each atlas for use with independent subjects. Overall, the probabilistic atlases quantify the variability of topographic representations in human cortex and provide a useful reference for comparing data across studies that can be transformed into these standard spaces.","author":[{"dropping-particle":"","family":"Wang","given":"Liang","non-dropping-particle":"","parse-names":false,"suffix":""},{"dropping-particle":"","family":"Mruczek","given":"Ryan E.B.","non-dropping-particle":"","parse-names":false,"suffix":""},{"dropping-particle":"","family":"Arcaro","given":"Michael J.","non-dropping-particle":"","parse-names":false,"suffix":""},{"dropping-particle":"","family":"Kastner","given":"Sabine","non-dropping-particle":"","parse-names":false,"suffix":""}],"container-title":"Cerebral Cortex","id":"ITEM-1","issue":"10","issued":{"date-parts":[["2015","10"]]},"page":"3911-3931","title":"Probabilistic Maps of Visual Topography in Human Cortex","type":"article-journal","volume":"25"},"uris":["http://www.mendeley.com/documents/?uuid=d7247de7-1efe-4614-a0b2-9a46759a11ee"]}],"mendeley":{"formattedCitation":"(Wang et al., 2015)","plainTextFormattedCitation":"(Wang et al., 2015)","previouslyFormattedCitation":"(Wang et al., 2015)"},"properties":{"noteIndex":0},"schema":"https://github.com/citation-style-language/schema/raw/master/csl-citation.json"}</w:instrText>
      </w:r>
      <w:r>
        <w:rPr>
          <w:iCs/>
          <w:sz w:val="18"/>
          <w:szCs w:val="17"/>
        </w:rPr>
        <w:fldChar w:fldCharType="separate"/>
      </w:r>
      <w:r w:rsidRPr="00304FAA">
        <w:rPr>
          <w:iCs/>
          <w:noProof/>
          <w:sz w:val="18"/>
          <w:szCs w:val="17"/>
        </w:rPr>
        <w:t>(Wang et al., 2015)</w:t>
      </w:r>
      <w:r>
        <w:rPr>
          <w:iCs/>
          <w:sz w:val="18"/>
          <w:szCs w:val="17"/>
        </w:rPr>
        <w:fldChar w:fldCharType="end"/>
      </w:r>
      <w:r w:rsidRPr="00304FAA">
        <w:rPr>
          <w:iCs/>
          <w:sz w:val="18"/>
          <w:szCs w:val="17"/>
        </w:rPr>
        <w:t>, this study aims to generate a probabilistic atlas of individual digit representations in the primary somatosensory cortex in both standard volume space and standard surface space. These probabilistic maps provide a method to define the likelihood of a given coordinate being associated with a particular functionally defined digit over a population of subjects, and so can be used to infer the localization of the digits in the primary somatosensory cortex of any independent data set. Probabilistic maps in healthy subjects provide a particular advantage in the somatosensory domain</w:t>
      </w:r>
      <w:r w:rsidR="00640A92">
        <w:rPr>
          <w:iCs/>
          <w:sz w:val="18"/>
          <w:szCs w:val="17"/>
        </w:rPr>
        <w:t>. D</w:t>
      </w:r>
      <w:r w:rsidRPr="00304FAA">
        <w:rPr>
          <w:iCs/>
          <w:sz w:val="18"/>
          <w:szCs w:val="17"/>
        </w:rPr>
        <w:t xml:space="preserve">efining maps in individual subjects is often not feasible due to lack of specialised stimulation equipment, for example MR-compatible pneumatic or piezoelectric stimulators are required, and data must be collected at high field to enable sufficient spatial resolution to define the individual digits, else long scan times are required which can be limited by subject motion and the expense to a study.  </w:t>
      </w:r>
    </w:p>
    <w:p w14:paraId="1B0A8307" w14:textId="5852DFF4" w:rsidR="005405EB" w:rsidRDefault="00304FAA" w:rsidP="00304FAA">
      <w:pPr>
        <w:spacing w:before="340"/>
        <w:jc w:val="both"/>
        <w:rPr>
          <w:iCs/>
          <w:sz w:val="18"/>
          <w:szCs w:val="17"/>
        </w:rPr>
      </w:pPr>
      <w:r w:rsidRPr="00304FAA">
        <w:rPr>
          <w:iCs/>
          <w:sz w:val="18"/>
          <w:szCs w:val="17"/>
        </w:rPr>
        <w:t xml:space="preserve">To address this, </w:t>
      </w:r>
      <w:r w:rsidR="00A56C0C">
        <w:rPr>
          <w:iCs/>
          <w:sz w:val="18"/>
          <w:szCs w:val="17"/>
        </w:rPr>
        <w:t xml:space="preserve">here </w:t>
      </w:r>
      <w:r w:rsidRPr="00304FAA">
        <w:rPr>
          <w:iCs/>
          <w:sz w:val="18"/>
          <w:szCs w:val="17"/>
        </w:rPr>
        <w:t xml:space="preserve">we </w:t>
      </w:r>
      <w:r>
        <w:rPr>
          <w:iCs/>
          <w:sz w:val="18"/>
          <w:szCs w:val="17"/>
        </w:rPr>
        <w:t>have generate</w:t>
      </w:r>
      <w:r w:rsidRPr="00304FAA">
        <w:rPr>
          <w:iCs/>
          <w:sz w:val="18"/>
          <w:szCs w:val="17"/>
        </w:rPr>
        <w:t xml:space="preserve"> probabilistic digit </w:t>
      </w:r>
      <w:proofErr w:type="spellStart"/>
      <w:r w:rsidRPr="00304FAA">
        <w:rPr>
          <w:iCs/>
          <w:sz w:val="18"/>
          <w:szCs w:val="17"/>
        </w:rPr>
        <w:t>somatotopic</w:t>
      </w:r>
      <w:proofErr w:type="spellEnd"/>
      <w:r w:rsidRPr="00304FAA">
        <w:rPr>
          <w:iCs/>
          <w:sz w:val="18"/>
          <w:szCs w:val="17"/>
        </w:rPr>
        <w:t xml:space="preserve"> maps </w:t>
      </w:r>
      <w:r w:rsidR="00640A92" w:rsidRPr="00304FAA">
        <w:rPr>
          <w:iCs/>
          <w:sz w:val="18"/>
          <w:szCs w:val="17"/>
        </w:rPr>
        <w:t>of each of the five digi</w:t>
      </w:r>
      <w:r w:rsidR="00640A92">
        <w:rPr>
          <w:iCs/>
          <w:sz w:val="18"/>
          <w:szCs w:val="17"/>
        </w:rPr>
        <w:t xml:space="preserve">t </w:t>
      </w:r>
      <w:r w:rsidRPr="00304FAA">
        <w:rPr>
          <w:iCs/>
          <w:sz w:val="18"/>
          <w:szCs w:val="17"/>
        </w:rPr>
        <w:t>in contralateral S1 from 7 T travelling wave fMRI data collected in 2</w:t>
      </w:r>
      <w:r>
        <w:rPr>
          <w:iCs/>
          <w:sz w:val="18"/>
          <w:szCs w:val="17"/>
        </w:rPr>
        <w:t>2</w:t>
      </w:r>
      <w:r w:rsidRPr="00304FAA">
        <w:rPr>
          <w:iCs/>
          <w:sz w:val="18"/>
          <w:szCs w:val="17"/>
        </w:rPr>
        <w:t xml:space="preserve"> right handed subjects in response </w:t>
      </w:r>
      <w:r>
        <w:rPr>
          <w:iCs/>
          <w:sz w:val="18"/>
          <w:szCs w:val="17"/>
        </w:rPr>
        <w:t xml:space="preserve">to </w:t>
      </w:r>
      <w:proofErr w:type="spellStart"/>
      <w:r>
        <w:rPr>
          <w:iCs/>
          <w:sz w:val="18"/>
          <w:szCs w:val="17"/>
        </w:rPr>
        <w:t>vibrotactile</w:t>
      </w:r>
      <w:proofErr w:type="spellEnd"/>
      <w:r>
        <w:rPr>
          <w:iCs/>
          <w:sz w:val="18"/>
          <w:szCs w:val="17"/>
        </w:rPr>
        <w:t xml:space="preserve"> stimulation </w:t>
      </w:r>
      <w:r w:rsidR="00640A92">
        <w:rPr>
          <w:iCs/>
          <w:sz w:val="18"/>
          <w:szCs w:val="17"/>
        </w:rPr>
        <w:t xml:space="preserve">tips of both hands </w:t>
      </w:r>
      <w:r>
        <w:rPr>
          <w:iCs/>
          <w:sz w:val="18"/>
          <w:szCs w:val="17"/>
        </w:rPr>
        <w:fldChar w:fldCharType="begin" w:fldLock="1"/>
      </w:r>
      <w:r w:rsidR="00D07606">
        <w:rPr>
          <w:iCs/>
          <w:sz w:val="18"/>
          <w:szCs w:val="17"/>
        </w:rPr>
        <w:instrText>ADDIN CSL_CITATION {"citationItems":[{"id":"ITEM-1","itemData":{"DOI":"10.1152/jn.01017.2009","ISBN":"1522-1598 (Electronic)\\r0022-3077 (Linking)","ISSN":"0022-3077","PMID":"20164393","abstract":"Functional magnetic resonance imaging (fMRI) is now routinely used to map the topographic organization of human visual cortex. Mapping the detailed topography of somatosensory cortex, however, has proven to be more difficult. Here we used the increased blood-oxygen-level-dependent contrast-to-noise ratio at ultra-high field (7 Tesla) to measure the topographic representation of the digits in human somatosensory cortex at 1 mm isotropic resolution in individual subjects. A \"traveling wave\" paradigm was used to locate regions of cortex responding to periodic tactile stimulation of each distal phalangeal digit. Tactile stimulation was applied sequentially to each digit of the left hand from thumb to little finger (and in the reverse order). In all subjects, we found an orderly map of the digits on the posterior bank of the central sulcus (postcentral gyrus). Additionally, we measured event-related responses to brief stimuli for comparison with the topographic mapping data and related the fMRI responses to anatomical images obtained with an inversion-recovery sequence. Our results have important implications for the study of human somatosensory cortex and underscore the practical utility of ultra-high field functional imaging with 1 mm isotropic resolution for neuroscience experiments. First, topographic mapping of somatosensory cortex can be achieved in 20 min, allowing time for further experiments in the same session. Second, the maps are of sufficiently high resolution to resolve the representations of all five digits and third, the measurements are robust and can be made in an individual subject. These combined advantages will allow somatotopic fMRI to be used to measure the representation of digits in patients undergoing rehabilitation or plastic changes after peripheral nerve damage as well as tracking changes in normal subjects undergoing perceptual learning.","author":[{"dropping-particle":"","family":"Sanchez Panchuelo","given":"R. M.","non-dropping-particle":"","parse-names":false,"suffix":""},{"dropping-particle":"","family":"Francis","given":"S.","non-dropping-particle":"","parse-names":false,"suffix":""},{"dropping-particle":"","family":"Bowtell","given":"R.","non-dropping-particle":"","parse-names":false,"suffix":""},{"dropping-particle":"","family":"Schluppeck","given":"D.","non-dropping-particle":"","parse-names":false,"suffix":""}],"container-title":"Journal of Neurophysiology","id":"ITEM-1","issue":"5","issued":{"date-parts":[["2010","5"]]},"page":"2544-2556","title":"Mapping Human Somatosensory Cortex in Individual Subjects With 7T Functional MRI","type":"article-journal","volume":"103"},"uris":["http://www.mendeley.com/documents/?uuid=5528d7fa-1809-48a6-a2b3-6746341b28d1"]},{"id":"ITEM-2","itemData":{"DOI":"10.1152/jn.00499.2012","ISSN":"0022-3077","abstract":"A desirable goal of functional MRI (fMRI), both clinically and for basic research, is to produce detailed maps of cortical function in individual subjects. Single-subject mapping of the somatotopic hand representation in the human primary somatosensory cortex (S1) has been performed using both phase-encoding and block/event-related designs. Here, we review the theoretical strengths and limits of each method and empirically compare high-resolution (1.5 mm isotropic) somatotopic maps obtained using fMRI at ultrahigh magnetic field (7 T) with phase-encoding and event-related designs in six subjects in response to vibrotactile stimulation of the five fingertips. Results show that the phase-encoding design is more efficient than the event-related design for mapping fingertip-specific responses and in particular allows us to describe a new additional somatotopic representation of fingertips on the precentral gyrus. However, with sufficient data, both designs yield very similar fingertip-specific maps in S1, which confirms that the assumption of local representational continuity underlying phase-encoding designs is largely valid at the level of the fingertips in S1. In addition, it is shown that the event-related design allows the mapping of overlapping cortical representations that are difficult to estimate using the phase-encoding design. The event-related data show a complex pattern of overlapping cortical representations for different fingertips within S1 and demonstrate that regions of S1 responding to several adjacent fingertips can incorrectly be identified as responding preferentially to one fingertip in the phase-encoding data.","author":[{"dropping-particle":"","family":"Besle","given":"Julien","non-dropping-particle":"","parse-names":false,"suffix":""},{"dropping-particle":"","family":"Sánchez-Panchuelo","given":"Rosa-Maria","non-dropping-particle":"","parse-names":false,"suffix":""},{"dropping-particle":"","family":"Bowtell","given":"Richard","non-dropping-particle":"","parse-names":false,"suffix":""},{"dropping-particle":"","family":"Francis","given":"Susan","non-dropping-particle":"","parse-names":false,"suffix":""},{"dropping-particle":"","family":"Schluppeck","given":"Denis","non-dropping-particle":"","parse-names":false,"suffix":""}],"container-title":"Journal of Neurophysiology","id":"ITEM-2","issue":"9","issued":{"date-parts":[["2013","5"]]},"page":"2293-2305","title":"Single-subject fMRI mapping at 7 T of the representation of fingertips in S1: a comparison of event-related and phase-encoding designs","type":"article-journal","volume":"109"},"uris":["http://www.mendeley.com/documents/?uuid=f83d539e-b86c-445a-9b34-18a93137bfa6"]}],"mendeley":{"formattedCitation":"(Besle et al., 2013; Sanchez Panchuelo et al., 2010)","plainTextFormattedCitation":"(Besle et al., 2013; Sanchez Panchuelo et al., 2010)","previouslyFormattedCitation":"(Besle et al., 2013; Sanchez Panchuelo et al., 2010)"},"properties":{"noteIndex":0},"schema":"https://github.com/citation-style-language/schema/raw/master/csl-citation.json"}</w:instrText>
      </w:r>
      <w:r>
        <w:rPr>
          <w:iCs/>
          <w:sz w:val="18"/>
          <w:szCs w:val="17"/>
        </w:rPr>
        <w:fldChar w:fldCharType="separate"/>
      </w:r>
      <w:r w:rsidR="00BE22C8" w:rsidRPr="00BE22C8">
        <w:rPr>
          <w:iCs/>
          <w:noProof/>
          <w:sz w:val="18"/>
          <w:szCs w:val="17"/>
        </w:rPr>
        <w:t>(Besle et al., 2013; Sanchez Panchuelo et al., 2010)</w:t>
      </w:r>
      <w:r>
        <w:rPr>
          <w:iCs/>
          <w:sz w:val="18"/>
          <w:szCs w:val="17"/>
        </w:rPr>
        <w:fldChar w:fldCharType="end"/>
      </w:r>
      <w:r w:rsidRPr="00304FAA">
        <w:rPr>
          <w:iCs/>
          <w:sz w:val="18"/>
          <w:szCs w:val="17"/>
        </w:rPr>
        <w:t xml:space="preserve"> </w:t>
      </w:r>
      <w:r>
        <w:rPr>
          <w:iCs/>
          <w:sz w:val="18"/>
          <w:szCs w:val="17"/>
        </w:rPr>
        <w:t>. The phase,</w:t>
      </w:r>
      <w:r w:rsidR="00D86A50">
        <w:rPr>
          <w:iCs/>
          <w:sz w:val="18"/>
          <w:szCs w:val="17"/>
        </w:rPr>
        <w:t xml:space="preserve"> </w:t>
      </w:r>
      <w:r w:rsidRPr="00304FAA">
        <w:rPr>
          <w:iCs/>
          <w:sz w:val="18"/>
          <w:szCs w:val="17"/>
        </w:rPr>
        <w:t xml:space="preserve">amplitude and coherence of the best-fitting sinusoid at the stimulation frequency </w:t>
      </w:r>
      <w:r w:rsidR="00215E67">
        <w:rPr>
          <w:iCs/>
          <w:sz w:val="18"/>
          <w:szCs w:val="17"/>
        </w:rPr>
        <w:t>are</w:t>
      </w:r>
      <w:r w:rsidR="00215E67" w:rsidRPr="00304FAA">
        <w:rPr>
          <w:iCs/>
          <w:sz w:val="18"/>
          <w:szCs w:val="17"/>
        </w:rPr>
        <w:t xml:space="preserve"> </w:t>
      </w:r>
      <w:r w:rsidRPr="00304FAA">
        <w:rPr>
          <w:iCs/>
          <w:sz w:val="18"/>
          <w:szCs w:val="17"/>
        </w:rPr>
        <w:t>estimated, and based on these phase maps, binary maps of each digit of the hand in each individual were generated. These binary maps were then transformed into both standard</w:t>
      </w:r>
      <w:r w:rsidR="000F5A8B">
        <w:rPr>
          <w:iCs/>
          <w:sz w:val="18"/>
          <w:szCs w:val="17"/>
        </w:rPr>
        <w:t>ised surface space</w:t>
      </w:r>
      <w:r w:rsidR="00C748D9">
        <w:rPr>
          <w:iCs/>
          <w:sz w:val="18"/>
          <w:szCs w:val="17"/>
        </w:rPr>
        <w:t xml:space="preserve"> </w:t>
      </w:r>
      <w:r w:rsidR="00C748D9">
        <w:rPr>
          <w:iCs/>
          <w:sz w:val="18"/>
          <w:szCs w:val="17"/>
        </w:rPr>
        <w:fldChar w:fldCharType="begin" w:fldLock="1"/>
      </w:r>
      <w:r w:rsidR="001765DD">
        <w:rPr>
          <w:iCs/>
          <w:sz w:val="18"/>
          <w:szCs w:val="17"/>
        </w:rPr>
        <w:instrText>ADDIN CSL_CITATION {"citationItems":[{"id":"ITEM-1","itemData":{"DOI":"10.1002/(SICI)1097-0193(1999)8:4&lt;272::AID-HBM10&gt;3.0.CO;2-4","ISSN":"1065-9471","abstract":"The neurons of the human cerebral cortex are arranged in a highly folded sheet, with the majority of the cortical surface area buried in folds. Cortical maps are typically arranged with a topography oriented parallel to the cortical surface. Despite this unambiguous sheetlike geometry, the most commonly used coordinate systems for localizing cortical features are based on 3-D stereotaxic coordinates rather than on position relative to the 2-D cortical sheet. In order to address the need for a more natural surface-based coordinate system for the cortex, we have developed a means for generating an average folding pattern across a large number of individual subjects as a function on the unit sphere and of nonrigidly aligning each individual with the average. This establishes a spherical surface-based coordinate system that is adapted to the folding pattern of each individual subject, allowing for much higher localization accuracy of structural and functional features of the human brain.","author":[{"dropping-particle":"","family":"Fischl","given":"Bruce","non-dropping-particle":"","parse-names":false,"suffix":""},{"dropping-particle":"","family":"Sereno","given":"Martin I.","non-dropping-particle":"","parse-names":false,"suffix":""},{"dropping-particle":"","family":"Tootell","given":"Roger B.H.","non-dropping-particle":"","parse-names":false,"suffix":""},{"dropping-particle":"","family":"Dale","given":"Anders M.","non-dropping-particle":"","parse-names":false,"suffix":""}],"container-title":"Human Brain Mapping","id":"ITEM-1","issue":"4","issued":{"date-parts":[["1999"]]},"page":"272-284","title":"High-resolution intersubject averaging and a coordinate system for the cortical surface","type":"article-journal","volume":"8"},"uris":["http://www.mendeley.com/documents/?uuid=85beb31c-8af0-4243-bf5a-2843d158e7c4"]}],"mendeley":{"formattedCitation":"(Fischl et al., 1999b)","plainTextFormattedCitation":"(Fischl et al., 1999b)","previouslyFormattedCitation":"(Fischl et al., 1999b)"},"properties":{"noteIndex":0},"schema":"https://github.com/citation-style-language/schema/raw/master/csl-citation.json"}</w:instrText>
      </w:r>
      <w:r w:rsidR="00C748D9">
        <w:rPr>
          <w:iCs/>
          <w:sz w:val="18"/>
          <w:szCs w:val="17"/>
        </w:rPr>
        <w:fldChar w:fldCharType="separate"/>
      </w:r>
      <w:r w:rsidR="00AD15AB" w:rsidRPr="00AD15AB">
        <w:rPr>
          <w:iCs/>
          <w:noProof/>
          <w:sz w:val="18"/>
          <w:szCs w:val="17"/>
        </w:rPr>
        <w:t>(Fischl et al., 1999b)</w:t>
      </w:r>
      <w:r w:rsidR="00C748D9">
        <w:rPr>
          <w:iCs/>
          <w:sz w:val="18"/>
          <w:szCs w:val="17"/>
        </w:rPr>
        <w:fldChar w:fldCharType="end"/>
      </w:r>
      <w:r w:rsidR="00C748D9">
        <w:rPr>
          <w:iCs/>
          <w:sz w:val="18"/>
          <w:szCs w:val="17"/>
        </w:rPr>
        <w:t xml:space="preserve"> and volume space </w:t>
      </w:r>
      <w:r w:rsidR="00C748D9">
        <w:rPr>
          <w:iCs/>
          <w:sz w:val="18"/>
          <w:szCs w:val="17"/>
        </w:rPr>
        <w:fldChar w:fldCharType="begin" w:fldLock="1"/>
      </w:r>
      <w:r w:rsidR="00B037A9">
        <w:rPr>
          <w:iCs/>
          <w:sz w:val="18"/>
          <w:szCs w:val="17"/>
        </w:rPr>
        <w:instrText>ADDIN CSL_CITATION {"citationItems":[{"id":"ITEM-1","itemData":{"DOI":"10.1097/00004728-199403000-00005","ISSN":"0363-8715","abstract":"Damage to the prefrontal cortex disrupts the performance of self-ordered sequencing tasks, although the precise mechanisms by which this effect occurs is unclear. Active working memory, inhibitory control, and the ability to generate and perform a sequence of responses are all putative cognitive abilities that may be responsible for the impaired performance that results from disruption of prefrontal processing. In addition, the neurochemical substrates underlying prefrontal cognitive function are not well understood, although active working memory appears to depend upon an intact mesocortical dopamine system. The present experiments were therefore designed to evaluate explicitly the contribution of each of these abilities to successful performance of a novel spatial self-ordered sequencing task and to examine the contribution of the prefrontal cortex and its dopamine innervation to each ability in turn. Excitotoxic lesions of the prefrontal cortex of the common marmoset profoundly impaired the performance of the self-ordered sequencing task and induced robust perseverative responding. Task manipulations that precluded perseveration ameliorated the effect of this lesion and revealed that the ability to generate and perform sequences of responses was unaffected by excitotoxic damage to prefrontal cortex. In contrast, large dopamine and noradrenaline depletions within the same areas of prefrontal cortex had no effect on any aspect of the self-ordered task but did impair the acquisition of an active working memory task, spatial delayed response, to the same degree as the excitotoxic lesion. These results demonstrate that a lesion of the ascending monoamine projections to the prefrontal cortex is not always synonymous with a lesion of the prefrontal cortex itself and thereby challenge existing concepts concerning the neuromodulation of prefrontal cognitive function.","author":[{"dropping-particle":"","family":"Collins","given":"D. Louis","non-dropping-particle":"","parse-names":false,"suffix":""},{"dropping-particle":"","family":"Neelin","given":"Peter","non-dropping-particle":"","parse-names":false,"suffix":""},{"dropping-particle":"","family":"Peters","given":"Terrence M.","non-dropping-particle":"","parse-names":false,"suffix":""},{"dropping-particle":"","family":"Evans","given":"Alan C.","non-dropping-particle":"","parse-names":false,"suffix":""}],"container-title":"Journal of Computer Assisted Tomography","id":"ITEM-1","issue":"2","issued":{"date-parts":[["1994","3"]]},"page":"192-205","title":"Automatic 3D Intersubject Registration of MR Volumetric Data in Standardized Talairach Space","type":"article-journal","volume":"18"},"uris":["http://www.mendeley.com/documents/?uuid=3044fb9b-16ba-4754-b065-43987504b92a"]}],"mendeley":{"formattedCitation":"(Collins et al., 1994)","plainTextFormattedCitation":"(Collins et al., 1994)","previouslyFormattedCitation":"(Collins et al., 1994)"},"properties":{"noteIndex":0},"schema":"https://github.com/citation-style-language/schema/raw/master/csl-citation.json"}</w:instrText>
      </w:r>
      <w:r w:rsidR="00C748D9">
        <w:rPr>
          <w:iCs/>
          <w:sz w:val="18"/>
          <w:szCs w:val="17"/>
        </w:rPr>
        <w:fldChar w:fldCharType="separate"/>
      </w:r>
      <w:r w:rsidR="00C748D9" w:rsidRPr="00C748D9">
        <w:rPr>
          <w:iCs/>
          <w:noProof/>
          <w:sz w:val="18"/>
          <w:szCs w:val="17"/>
        </w:rPr>
        <w:t>(Collins et al., 1994)</w:t>
      </w:r>
      <w:r w:rsidR="00C748D9">
        <w:rPr>
          <w:iCs/>
          <w:sz w:val="18"/>
          <w:szCs w:val="17"/>
        </w:rPr>
        <w:fldChar w:fldCharType="end"/>
      </w:r>
      <w:r w:rsidRPr="00304FAA">
        <w:rPr>
          <w:iCs/>
          <w:sz w:val="18"/>
          <w:szCs w:val="17"/>
        </w:rPr>
        <w:t xml:space="preserve"> to generate a probabilistic atlas of digit representations in contralateral S1 in response to </w:t>
      </w:r>
      <w:proofErr w:type="spellStart"/>
      <w:r w:rsidRPr="00304FAA">
        <w:rPr>
          <w:iCs/>
          <w:sz w:val="18"/>
          <w:szCs w:val="17"/>
        </w:rPr>
        <w:t>vibrotactile</w:t>
      </w:r>
      <w:proofErr w:type="spellEnd"/>
      <w:r w:rsidRPr="00304FAA">
        <w:rPr>
          <w:iCs/>
          <w:sz w:val="18"/>
          <w:szCs w:val="17"/>
        </w:rPr>
        <w:t xml:space="preserve"> stimulation each of the hands. We then assess a number of metrics associated with these maps in both surface and volume space to determine the likelihood of a given spatial position being assigned to a digit (full probability map), the most probable digit for a given spatial location (maxi</w:t>
      </w:r>
      <w:r w:rsidR="00C748D9">
        <w:rPr>
          <w:iCs/>
          <w:sz w:val="18"/>
          <w:szCs w:val="17"/>
        </w:rPr>
        <w:t>mum probability map), and use a</w:t>
      </w:r>
      <w:r w:rsidRPr="00304FAA">
        <w:rPr>
          <w:iCs/>
          <w:sz w:val="18"/>
          <w:szCs w:val="17"/>
        </w:rPr>
        <w:t xml:space="preserve"> leave-one-out cross validation procedure to validate the atlases. Reproducibility of the individual subject maps are assessed, and the degree of anatomical variance across the </w:t>
      </w:r>
      <w:proofErr w:type="spellStart"/>
      <w:r w:rsidRPr="00304FAA">
        <w:rPr>
          <w:iCs/>
          <w:sz w:val="18"/>
          <w:szCs w:val="17"/>
        </w:rPr>
        <w:t>somatotopic</w:t>
      </w:r>
      <w:proofErr w:type="spellEnd"/>
      <w:r w:rsidRPr="00304FAA">
        <w:rPr>
          <w:iCs/>
          <w:sz w:val="18"/>
          <w:szCs w:val="17"/>
        </w:rPr>
        <w:t xml:space="preserve"> map computed. These probabilistic atlases will be made freely available in formats compatible with major fMRI analysis packages.</w:t>
      </w:r>
    </w:p>
    <w:p w14:paraId="542A9162" w14:textId="6EE58808" w:rsidR="00B037A9" w:rsidRDefault="00445CEF" w:rsidP="00304FAA">
      <w:pPr>
        <w:spacing w:before="340"/>
        <w:jc w:val="both"/>
        <w:rPr>
          <w:b/>
          <w:iCs/>
          <w:sz w:val="18"/>
          <w:szCs w:val="17"/>
        </w:rPr>
      </w:pPr>
      <w:r>
        <w:rPr>
          <w:b/>
          <w:iCs/>
          <w:sz w:val="18"/>
          <w:szCs w:val="17"/>
        </w:rPr>
        <w:t>Experiment</w:t>
      </w:r>
    </w:p>
    <w:p w14:paraId="4FD7ADA6" w14:textId="7E66866D" w:rsidR="00B037A9" w:rsidRPr="00B037A9" w:rsidRDefault="00B037A9" w:rsidP="00B037A9">
      <w:pPr>
        <w:spacing w:before="340"/>
        <w:jc w:val="both"/>
        <w:rPr>
          <w:iCs/>
          <w:sz w:val="18"/>
          <w:szCs w:val="17"/>
        </w:rPr>
      </w:pPr>
      <w:r w:rsidRPr="00B037A9">
        <w:rPr>
          <w:iCs/>
          <w:sz w:val="18"/>
          <w:szCs w:val="17"/>
        </w:rPr>
        <w:t>Functional MRI data were p</w:t>
      </w:r>
      <w:r>
        <w:rPr>
          <w:iCs/>
          <w:sz w:val="18"/>
          <w:szCs w:val="17"/>
        </w:rPr>
        <w:t xml:space="preserve">ooled from four studies </w:t>
      </w:r>
      <w:r>
        <w:rPr>
          <w:iCs/>
          <w:sz w:val="18"/>
          <w:szCs w:val="17"/>
        </w:rPr>
        <w:fldChar w:fldCharType="begin" w:fldLock="1"/>
      </w:r>
      <w:r w:rsidR="00D07606">
        <w:rPr>
          <w:iCs/>
          <w:sz w:val="18"/>
          <w:szCs w:val="17"/>
        </w:rPr>
        <w:instrText>ADDIN CSL_CITATION {"citationItems":[{"id":"ITEM-1","itemData":{"DOI":"10.3389/fnhum.2018.00235","ISBN":"1662-5161","ISSN":"1662-5161","abstract":"Previous functional magnetic resonance imaging (fMRI) studies have demonstrated digit somatotopy in primary somatosensory cortex (SI), and even shown that at high spatial resolution it is possible to resolve within-digit somatotopy. However, fMRI studies have failed to resolve the spatial organization of digit representations in secondary somatosensory cortex (SII). One of the major limitations of high spatial resolution fMRI studies of the somatosensory system has been the long acquisition time needed to acquire slices spanning both SI and SII. Here, we exploit the increased blood oxygenation level dependent contrast of ultra-high-field (7 Tesla) fMRI and the use of multiband imaging to study the topographic organization in SI and SII with high spatial resolution at the individual subject level. A total of n=6 subjects underwent vibrotactile stimulation of their face, hand digits and foot (body imaging) and their individual hand digits (digit mapping) for each left and right sides of the body. In addition, n=2 subjects participated only in the body imaging experiment on both their left and right sides. We show an orderly representation of the face, hand digits and foot in contralateral primary cortex in each individual subject. In the secondary somatosensory cortex, there is clear separation of the body areas of the face, hand and foot but the spatial organization varies across individual subjects. However, separate representation of the individual digits of the hand in SII could not be resolved, even at the spatial resolution of 1.5 mm due to largely overlapping representations.","author":[{"dropping-particle":"","family":"Sanchez Panchuelo","given":"Rosa M","non-dropping-particle":"","parse-names":false,"suffix":""},{"dropping-particle":"","family":"Besle","given":"Julien","non-dropping-particle":"","parse-names":false,"suffix":""},{"dropping-particle":"","family":"Schluppeck","given":"Denis","non-dropping-particle":"","parse-names":false,"suffix":""},{"dropping-particle":"","family":"Humberstone","given":"Miles","non-dropping-particle":"","parse-names":false,"suffix":""},{"dropping-particle":"","family":"Francis","given":"Susan","non-dropping-particle":"","parse-names":false,"suffix":""}],"container-title":"Frontiers in Human Neuroscience","id":"ITEM-1","issued":{"date-parts":[["2018","6","12"]]},"page":"235","title":"Somatotopy in the Human Somatosensory System","type":"article-journal","volume":"12"},"uris":["http://www.mendeley.com/documents/?uuid=db61d88c-8cda-46f4-92e5-c9ceb3392210"]},{"id":"ITEM-2","itemData":{"author":[{"dropping-particle":"","family":"Barratt","given":"Eleanor L.","non-dropping-particle":"","parse-names":false,"suffix":""}],"id":"ITEM-2","issued":{"date-parts":[["2018"]]},"publisher":"University of Nottingham","title":"Multimodal Imaging of the Sensorimotor System","type":"thesis"},"uris":["http://www.mendeley.com/documents/?uuid=275252f9-b5e3-4f2a-975f-6caeb50e11c2"]},{"id":"ITEM-3","itemData":{"author":[{"dropping-particle":"","family":"Granga Espiritu Santo","given":"Miguel","non-dropping-particle":"","parse-names":false,"suffix":""}],"id":"ITEM-3","issued":{"date-parts":[["2018"]]},"publisher":"University of Nottingham","title":"Brain Imaging Exploration of the Representational Structures Supporting Observation of Abnormal Finger Postures","type":"thesis"},"uris":["http://www.mendeley.com/documents/?uuid=ed098957-81af-4fb1-b4db-896b5c3e366a"]},{"id":"ITEM-4","itemData":{"author":[{"dropping-particle":"","family":"Sanchez Panchuelo","given":"Rosa Maria","non-dropping-particle":"","parse-names":false,"suffix":""},{"dropping-particle":"","family":"Ackerley","given":"Rochelle","non-dropping-particle":"","parse-names":false,"suffix":""},{"dropping-particle":"","family":"Glover","given":"Paul M","non-dropping-particle":"","parse-names":false,"suffix":""},{"dropping-particle":"","family":"Bowtell","given":"Richard W","non-dropping-particle":"","parse-names":false,"suffix":""},{"dropping-particle":"","family":"Wessberg","given":"Johan","non-dropping-particle":"","parse-names":false,"suffix":""},{"dropping-particle":"","family":"Francis","given":"Susan T","non-dropping-particle":"","parse-names":false,"suffix":""},{"dropping-particle":"","family":"McGlone","given":"Francis","non-dropping-particle":"","parse-names":false,"suffix":""}],"container-title":"eLife","id":"ITEM-4","issued":{"date-parts":[["2016"]]},"page":"e12812","publisher":"eLife Sciences Publications Limited","title":"Mapping quantal touch using 7 Tesla functional magnetic resonance imaging and single-unit intraneural microstimulation","type":"article-journal","volume":"5"},"uris":["http://www.mendeley.com/documents/?uuid=2af41e12-0ea8-4656-94ac-eefa27da6e55"]}],"mendeley":{"formattedCitation":"(Barratt, 2018; Granga Espiritu Santo, 2018; Sanchez Panchuelo et al., 2018, 2016)","plainTextFormattedCitation":"(Barratt, 2018; Granga Espiritu Santo, 2018; Sanchez Panchuelo et al., 2018, 2016)","previouslyFormattedCitation":"(Barratt, 2018; Granga Espiritu Santo, 2018; Sanchez Panchuelo et al., 2018, 2016)"},"properties":{"noteIndex":0},"schema":"https://github.com/citation-style-language/schema/raw/master/csl-citation.json"}</w:instrText>
      </w:r>
      <w:r>
        <w:rPr>
          <w:iCs/>
          <w:sz w:val="18"/>
          <w:szCs w:val="17"/>
        </w:rPr>
        <w:fldChar w:fldCharType="separate"/>
      </w:r>
      <w:r w:rsidR="00BE22C8" w:rsidRPr="00BE22C8">
        <w:rPr>
          <w:iCs/>
          <w:noProof/>
          <w:sz w:val="18"/>
          <w:szCs w:val="17"/>
        </w:rPr>
        <w:t>(Barratt, 2018; Granga Espiritu Santo, 2018; Sanchez Panchuelo et al., 2018, 2016)</w:t>
      </w:r>
      <w:r>
        <w:rPr>
          <w:iCs/>
          <w:sz w:val="18"/>
          <w:szCs w:val="17"/>
        </w:rPr>
        <w:fldChar w:fldCharType="end"/>
      </w:r>
      <w:r w:rsidRPr="00B037A9">
        <w:rPr>
          <w:iCs/>
          <w:sz w:val="18"/>
          <w:szCs w:val="17"/>
        </w:rPr>
        <w:t xml:space="preserve"> collected from 2015 to 2018 </w:t>
      </w:r>
      <w:r w:rsidR="00B04773">
        <w:rPr>
          <w:iCs/>
          <w:sz w:val="18"/>
          <w:szCs w:val="17"/>
        </w:rPr>
        <w:t xml:space="preserve">all using the same </w:t>
      </w:r>
      <w:r w:rsidRPr="00B037A9">
        <w:rPr>
          <w:iCs/>
          <w:sz w:val="18"/>
          <w:szCs w:val="17"/>
        </w:rPr>
        <w:t xml:space="preserve">7 T </w:t>
      </w:r>
      <w:proofErr w:type="spellStart"/>
      <w:r w:rsidRPr="00B037A9">
        <w:rPr>
          <w:iCs/>
          <w:sz w:val="18"/>
          <w:szCs w:val="17"/>
        </w:rPr>
        <w:t>Achieva</w:t>
      </w:r>
      <w:proofErr w:type="spellEnd"/>
      <w:r w:rsidRPr="00B037A9">
        <w:rPr>
          <w:iCs/>
          <w:sz w:val="18"/>
          <w:szCs w:val="17"/>
        </w:rPr>
        <w:t xml:space="preserve"> </w:t>
      </w:r>
      <w:r w:rsidR="00A17EA7">
        <w:rPr>
          <w:iCs/>
          <w:sz w:val="18"/>
          <w:szCs w:val="17"/>
        </w:rPr>
        <w:t>MR system</w:t>
      </w:r>
      <w:r w:rsidRPr="00B037A9">
        <w:rPr>
          <w:iCs/>
          <w:sz w:val="18"/>
          <w:szCs w:val="17"/>
        </w:rPr>
        <w:t xml:space="preserve"> </w:t>
      </w:r>
      <w:r w:rsidR="00A17EA7" w:rsidRPr="00A17EA7">
        <w:rPr>
          <w:iCs/>
          <w:sz w:val="18"/>
          <w:szCs w:val="17"/>
        </w:rPr>
        <w:t xml:space="preserve">(Philips Healthcare; Best, Netherlands) </w:t>
      </w:r>
      <w:r w:rsidRPr="00B037A9">
        <w:rPr>
          <w:iCs/>
          <w:sz w:val="18"/>
          <w:szCs w:val="17"/>
        </w:rPr>
        <w:t xml:space="preserve">using a head volume transmit coil and a 32-channel receive coil (Nova Medical: Wilmington, MA). Experimental procedures for all studies were approved by the University </w:t>
      </w:r>
      <w:proofErr w:type="gramStart"/>
      <w:r w:rsidRPr="00B037A9">
        <w:rPr>
          <w:iCs/>
          <w:sz w:val="18"/>
          <w:szCs w:val="17"/>
        </w:rPr>
        <w:t>of</w:t>
      </w:r>
      <w:proofErr w:type="gramEnd"/>
      <w:r w:rsidRPr="00B037A9">
        <w:rPr>
          <w:iCs/>
          <w:sz w:val="18"/>
          <w:szCs w:val="17"/>
        </w:rPr>
        <w:t xml:space="preserve"> Nottingham Medical School’s Ethics Committee. All subjects gave written informed consent and subjects had no history of neurological disorders.</w:t>
      </w:r>
    </w:p>
    <w:p w14:paraId="566E4936" w14:textId="2252FCD0" w:rsidR="008403B1" w:rsidRPr="00B037A9" w:rsidRDefault="00B037A9" w:rsidP="00445CEF">
      <w:pPr>
        <w:spacing w:before="340"/>
        <w:jc w:val="both"/>
        <w:rPr>
          <w:iCs/>
          <w:sz w:val="18"/>
          <w:szCs w:val="17"/>
        </w:rPr>
      </w:pPr>
      <w:r w:rsidRPr="00B037A9">
        <w:rPr>
          <w:iCs/>
          <w:sz w:val="18"/>
          <w:szCs w:val="17"/>
        </w:rPr>
        <w:t xml:space="preserve">To generate the digit probabilistic atlas, only those subjects who had completed </w:t>
      </w:r>
      <w:proofErr w:type="spellStart"/>
      <w:r w:rsidRPr="00B037A9">
        <w:rPr>
          <w:iCs/>
          <w:sz w:val="18"/>
          <w:szCs w:val="17"/>
        </w:rPr>
        <w:t>somatotopic</w:t>
      </w:r>
      <w:proofErr w:type="spellEnd"/>
      <w:r w:rsidRPr="00B037A9">
        <w:rPr>
          <w:iCs/>
          <w:sz w:val="18"/>
          <w:szCs w:val="17"/>
        </w:rPr>
        <w:t xml:space="preserve"> mapping of both the left and right hand were included. This resulted in the inclusion of data from </w:t>
      </w:r>
      <w:r w:rsidR="00B04773">
        <w:rPr>
          <w:iCs/>
          <w:sz w:val="18"/>
          <w:szCs w:val="17"/>
        </w:rPr>
        <w:t>22</w:t>
      </w:r>
      <w:r w:rsidRPr="00B037A9">
        <w:rPr>
          <w:iCs/>
          <w:sz w:val="18"/>
          <w:szCs w:val="17"/>
        </w:rPr>
        <w:t xml:space="preserve"> right handed healthy human subjects (</w:t>
      </w:r>
      <w:r w:rsidR="007711CE">
        <w:rPr>
          <w:iCs/>
          <w:sz w:val="18"/>
          <w:szCs w:val="17"/>
        </w:rPr>
        <w:t>equal biological sex distribution</w:t>
      </w:r>
      <w:r w:rsidRPr="00B037A9">
        <w:rPr>
          <w:iCs/>
          <w:sz w:val="18"/>
          <w:szCs w:val="17"/>
        </w:rPr>
        <w:t>, age 29</w:t>
      </w:r>
      <w:r w:rsidR="00521F17">
        <w:rPr>
          <w:iCs/>
          <w:sz w:val="18"/>
          <w:szCs w:val="17"/>
        </w:rPr>
        <w:t>±</w:t>
      </w:r>
      <w:r w:rsidRPr="00B037A9">
        <w:rPr>
          <w:iCs/>
          <w:sz w:val="18"/>
          <w:szCs w:val="17"/>
        </w:rPr>
        <w:t xml:space="preserve">9 years). In order to assess reproducibility of </w:t>
      </w:r>
      <w:r w:rsidR="00A17EA7">
        <w:rPr>
          <w:iCs/>
          <w:sz w:val="18"/>
          <w:szCs w:val="17"/>
        </w:rPr>
        <w:t xml:space="preserve">the </w:t>
      </w:r>
      <w:proofErr w:type="spellStart"/>
      <w:r w:rsidRPr="00B037A9">
        <w:rPr>
          <w:iCs/>
          <w:sz w:val="18"/>
          <w:szCs w:val="17"/>
        </w:rPr>
        <w:t>somatotopi</w:t>
      </w:r>
      <w:r w:rsidR="00A17EA7">
        <w:rPr>
          <w:iCs/>
          <w:sz w:val="18"/>
          <w:szCs w:val="17"/>
        </w:rPr>
        <w:t>c</w:t>
      </w:r>
      <w:proofErr w:type="spellEnd"/>
      <w:r w:rsidR="00A17EA7">
        <w:rPr>
          <w:iCs/>
          <w:sz w:val="18"/>
          <w:szCs w:val="17"/>
        </w:rPr>
        <w:t xml:space="preserve"> maps, four of these twenty-two</w:t>
      </w:r>
      <w:r w:rsidRPr="00B037A9">
        <w:rPr>
          <w:iCs/>
          <w:sz w:val="18"/>
          <w:szCs w:val="17"/>
        </w:rPr>
        <w:t xml:space="preserve"> subjects subsequently participated in an additional scan session to generate a second digit </w:t>
      </w:r>
      <w:proofErr w:type="spellStart"/>
      <w:r w:rsidRPr="00B037A9">
        <w:rPr>
          <w:iCs/>
          <w:sz w:val="18"/>
          <w:szCs w:val="17"/>
        </w:rPr>
        <w:t>somatotopic</w:t>
      </w:r>
      <w:proofErr w:type="spellEnd"/>
      <w:r w:rsidRPr="00B037A9">
        <w:rPr>
          <w:iCs/>
          <w:sz w:val="18"/>
          <w:szCs w:val="17"/>
        </w:rPr>
        <w:t xml:space="preserve"> map for</w:t>
      </w:r>
      <w:r w:rsidR="00A17EA7">
        <w:rPr>
          <w:iCs/>
          <w:sz w:val="18"/>
          <w:szCs w:val="17"/>
        </w:rPr>
        <w:t xml:space="preserve"> both the left and right hand. </w:t>
      </w:r>
    </w:p>
    <w:p w14:paraId="129E6243" w14:textId="0E1B0B69" w:rsidR="00947BB9" w:rsidRDefault="00445CEF" w:rsidP="005405EB">
      <w:pPr>
        <w:spacing w:before="340"/>
        <w:rPr>
          <w:i/>
          <w:iCs/>
          <w:sz w:val="18"/>
          <w:szCs w:val="17"/>
        </w:rPr>
      </w:pPr>
      <w:r>
        <w:rPr>
          <w:i/>
          <w:iCs/>
          <w:sz w:val="18"/>
          <w:szCs w:val="17"/>
        </w:rPr>
        <w:t>Paradigm and</w:t>
      </w:r>
      <w:r w:rsidR="00947BB9" w:rsidRPr="00947BB9">
        <w:rPr>
          <w:i/>
          <w:iCs/>
          <w:sz w:val="18"/>
          <w:szCs w:val="17"/>
        </w:rPr>
        <w:t xml:space="preserve"> acquisition</w:t>
      </w:r>
    </w:p>
    <w:p w14:paraId="60AE39E8" w14:textId="586B48F9" w:rsidR="00947BB9" w:rsidRPr="00947BB9" w:rsidRDefault="00947BB9" w:rsidP="00B04773">
      <w:pPr>
        <w:spacing w:before="340"/>
        <w:jc w:val="both"/>
        <w:rPr>
          <w:iCs/>
          <w:sz w:val="18"/>
          <w:szCs w:val="17"/>
        </w:rPr>
      </w:pPr>
      <w:proofErr w:type="spellStart"/>
      <w:r w:rsidRPr="00947BB9">
        <w:rPr>
          <w:iCs/>
          <w:sz w:val="18"/>
          <w:szCs w:val="17"/>
        </w:rPr>
        <w:t>Vibrotactile</w:t>
      </w:r>
      <w:proofErr w:type="spellEnd"/>
      <w:r w:rsidRPr="00947BB9">
        <w:rPr>
          <w:iCs/>
          <w:sz w:val="18"/>
          <w:szCs w:val="17"/>
        </w:rPr>
        <w:t xml:space="preserve"> stimulation was delivered to a </w:t>
      </w:r>
      <w:r w:rsidRPr="00947BB9">
        <w:rPr>
          <w:rFonts w:ascii="Cambria Math" w:hAnsi="Cambria Math" w:cs="Cambria Math"/>
          <w:iCs/>
          <w:sz w:val="18"/>
          <w:szCs w:val="17"/>
        </w:rPr>
        <w:t>∼</w:t>
      </w:r>
      <w:r w:rsidRPr="00947BB9">
        <w:rPr>
          <w:iCs/>
          <w:sz w:val="18"/>
          <w:szCs w:val="17"/>
        </w:rPr>
        <w:t>1 mm</w:t>
      </w:r>
      <w:r w:rsidRPr="00947BB9">
        <w:rPr>
          <w:iCs/>
          <w:sz w:val="18"/>
          <w:szCs w:val="17"/>
          <w:vertAlign w:val="superscript"/>
        </w:rPr>
        <w:t>2</w:t>
      </w:r>
      <w:r w:rsidRPr="00947BB9">
        <w:rPr>
          <w:iCs/>
          <w:sz w:val="18"/>
          <w:szCs w:val="17"/>
        </w:rPr>
        <w:t xml:space="preserve"> area of the skin of the </w:t>
      </w:r>
      <w:r w:rsidR="005F32DA">
        <w:rPr>
          <w:iCs/>
          <w:sz w:val="18"/>
          <w:szCs w:val="17"/>
        </w:rPr>
        <w:t>distal phalanges (</w:t>
      </w:r>
      <w:r w:rsidRPr="00947BB9">
        <w:rPr>
          <w:iCs/>
          <w:sz w:val="18"/>
          <w:szCs w:val="17"/>
        </w:rPr>
        <w:t>fingertips</w:t>
      </w:r>
      <w:r w:rsidR="005F32DA">
        <w:rPr>
          <w:iCs/>
          <w:sz w:val="18"/>
          <w:szCs w:val="17"/>
        </w:rPr>
        <w:t xml:space="preserve">) of the left or </w:t>
      </w:r>
      <w:r w:rsidRPr="00947BB9">
        <w:rPr>
          <w:iCs/>
          <w:sz w:val="18"/>
          <w:szCs w:val="17"/>
        </w:rPr>
        <w:t>right hand</w:t>
      </w:r>
      <w:r w:rsidR="005F32DA">
        <w:rPr>
          <w:iCs/>
          <w:sz w:val="18"/>
          <w:szCs w:val="17"/>
        </w:rPr>
        <w:t>s</w:t>
      </w:r>
      <w:r w:rsidRPr="00947BB9">
        <w:rPr>
          <w:iCs/>
          <w:sz w:val="18"/>
          <w:szCs w:val="17"/>
        </w:rPr>
        <w:t xml:space="preserve"> using five independently controlled piezo-electric devices (Danc</w:t>
      </w:r>
      <w:r>
        <w:rPr>
          <w:iCs/>
          <w:sz w:val="18"/>
          <w:szCs w:val="17"/>
        </w:rPr>
        <w:t xml:space="preserve">er Design, St. Helens, UK). A </w:t>
      </w:r>
      <w:r w:rsidRPr="00947BB9">
        <w:rPr>
          <w:iCs/>
          <w:sz w:val="18"/>
          <w:szCs w:val="17"/>
        </w:rPr>
        <w:t xml:space="preserve">‘travelling wave’ paradigm was used to sequentially stimulate each of the five digits of the left or right hand, in either a forward (from digit 1 to digit 5) or backward (from digit 5 to digit 1) ordering. Each </w:t>
      </w:r>
      <w:proofErr w:type="spellStart"/>
      <w:r w:rsidRPr="00947BB9">
        <w:rPr>
          <w:iCs/>
          <w:sz w:val="18"/>
          <w:szCs w:val="17"/>
        </w:rPr>
        <w:t>vibrotactile</w:t>
      </w:r>
      <w:proofErr w:type="spellEnd"/>
      <w:r w:rsidRPr="00947BB9">
        <w:rPr>
          <w:iCs/>
          <w:sz w:val="18"/>
          <w:szCs w:val="17"/>
        </w:rPr>
        <w:t xml:space="preserve"> stimulation lasted 4 s and consisted of bursts of 0.4 s duration at 30 Hz stimulation frequency separated by 0.1 s gaps (so as to limit habituation effects). A stimulation cycle across the five digits lasted 20 s. Functional scans consisted of 8-12 cycles and were repeated twice for each hand, alternating between forward and backward ordering. Table 1 provide</w:t>
      </w:r>
      <w:r w:rsidR="00215E67">
        <w:rPr>
          <w:iCs/>
          <w:sz w:val="18"/>
          <w:szCs w:val="17"/>
        </w:rPr>
        <w:t>s</w:t>
      </w:r>
      <w:r w:rsidRPr="00947BB9">
        <w:rPr>
          <w:iCs/>
          <w:sz w:val="18"/>
          <w:szCs w:val="17"/>
        </w:rPr>
        <w:t xml:space="preserve"> details of the protocol used in each subject.</w:t>
      </w:r>
    </w:p>
    <w:p w14:paraId="2A8E15A5" w14:textId="424D7410" w:rsidR="00B04773" w:rsidRDefault="00601069" w:rsidP="00B04773">
      <w:pPr>
        <w:spacing w:before="340"/>
        <w:jc w:val="both"/>
        <w:rPr>
          <w:iCs/>
          <w:sz w:val="18"/>
          <w:szCs w:val="17"/>
        </w:rPr>
      </w:pPr>
      <w:r>
        <w:rPr>
          <w:iCs/>
          <w:sz w:val="18"/>
          <w:szCs w:val="17"/>
        </w:rPr>
        <w:t xml:space="preserve">Functional </w:t>
      </w:r>
      <w:r w:rsidR="00B04773" w:rsidRPr="00B04773">
        <w:rPr>
          <w:iCs/>
          <w:sz w:val="18"/>
          <w:szCs w:val="17"/>
        </w:rPr>
        <w:t xml:space="preserve">MRI data were acquired using T2*-weighted, multi-slice, single-shot gradient echo–echo planar imaging (GE-EPI) at either </w:t>
      </w:r>
      <w:r w:rsidR="00B04773" w:rsidRPr="003354B6">
        <w:rPr>
          <w:iCs/>
          <w:sz w:val="18"/>
          <w:szCs w:val="17"/>
        </w:rPr>
        <w:t>1.25 mm (n = 10) or 1.5 mm (n = 1</w:t>
      </w:r>
      <w:r w:rsidR="003354B6" w:rsidRPr="003354B6">
        <w:rPr>
          <w:iCs/>
          <w:sz w:val="18"/>
          <w:szCs w:val="17"/>
        </w:rPr>
        <w:t>2</w:t>
      </w:r>
      <w:r w:rsidR="00B04773" w:rsidRPr="003354B6">
        <w:rPr>
          <w:iCs/>
          <w:sz w:val="18"/>
          <w:szCs w:val="17"/>
        </w:rPr>
        <w:t xml:space="preserve">) isotropic spatial resolution. </w:t>
      </w:r>
      <w:r w:rsidR="00B04773" w:rsidRPr="00B04773">
        <w:rPr>
          <w:iCs/>
          <w:sz w:val="18"/>
          <w:szCs w:val="17"/>
        </w:rPr>
        <w:t>26 slices were acquired</w:t>
      </w:r>
      <w:r w:rsidR="00215E67" w:rsidRPr="00215E67">
        <w:rPr>
          <w:iCs/>
          <w:sz w:val="18"/>
          <w:szCs w:val="17"/>
        </w:rPr>
        <w:t xml:space="preserve"> </w:t>
      </w:r>
      <w:r w:rsidR="00215E67">
        <w:rPr>
          <w:iCs/>
          <w:sz w:val="18"/>
          <w:szCs w:val="17"/>
        </w:rPr>
        <w:t>f</w:t>
      </w:r>
      <w:r w:rsidR="00215E67" w:rsidRPr="003354B6">
        <w:rPr>
          <w:iCs/>
          <w:sz w:val="18"/>
          <w:szCs w:val="17"/>
        </w:rPr>
        <w:t>or the</w:t>
      </w:r>
      <w:r w:rsidR="00215E67" w:rsidRPr="00B04773">
        <w:rPr>
          <w:iCs/>
          <w:sz w:val="18"/>
          <w:szCs w:val="17"/>
        </w:rPr>
        <w:t xml:space="preserve"> 1.5 mm isotropic resolution data</w:t>
      </w:r>
      <w:r w:rsidR="00B04773" w:rsidRPr="00B04773">
        <w:rPr>
          <w:iCs/>
          <w:sz w:val="18"/>
          <w:szCs w:val="17"/>
        </w:rPr>
        <w:t xml:space="preserve">. </w:t>
      </w:r>
      <w:r w:rsidR="00215E67">
        <w:rPr>
          <w:iCs/>
          <w:sz w:val="18"/>
          <w:szCs w:val="17"/>
        </w:rPr>
        <w:t>T</w:t>
      </w:r>
      <w:r w:rsidR="00B04773" w:rsidRPr="00B04773">
        <w:rPr>
          <w:iCs/>
          <w:sz w:val="18"/>
          <w:szCs w:val="17"/>
        </w:rPr>
        <w:t>he 1.25 mm isotropic resolution data</w:t>
      </w:r>
      <w:r w:rsidR="00215E67">
        <w:rPr>
          <w:iCs/>
          <w:sz w:val="18"/>
          <w:szCs w:val="17"/>
        </w:rPr>
        <w:t xml:space="preserve"> was collected using</w:t>
      </w:r>
      <w:r w:rsidR="00B04773" w:rsidRPr="00B04773">
        <w:rPr>
          <w:iCs/>
          <w:sz w:val="18"/>
          <w:szCs w:val="17"/>
        </w:rPr>
        <w:t xml:space="preserve"> a Simultaneous Multi-Slice (SMS) factor of 2 to acquire 52 slices covering SI and SII. All other imaging parameters were identical: repetition time (TR) 2 s, echo time</w:t>
      </w:r>
      <w:r w:rsidR="00B04773">
        <w:rPr>
          <w:iCs/>
          <w:sz w:val="18"/>
          <w:szCs w:val="17"/>
        </w:rPr>
        <w:t xml:space="preserve"> (TE) 25 </w:t>
      </w:r>
      <w:proofErr w:type="spellStart"/>
      <w:r w:rsidR="00B04773">
        <w:rPr>
          <w:iCs/>
          <w:sz w:val="18"/>
          <w:szCs w:val="17"/>
        </w:rPr>
        <w:t>ms</w:t>
      </w:r>
      <w:proofErr w:type="spellEnd"/>
      <w:r w:rsidR="00B04773">
        <w:rPr>
          <w:iCs/>
          <w:sz w:val="18"/>
          <w:szCs w:val="17"/>
        </w:rPr>
        <w:t>, flip angle (FA) 75°</w:t>
      </w:r>
      <w:r w:rsidR="00B04773" w:rsidRPr="00B04773">
        <w:rPr>
          <w:iCs/>
          <w:sz w:val="18"/>
          <w:szCs w:val="17"/>
        </w:rPr>
        <w:t>, field of view of 192 x 192 mm</w:t>
      </w:r>
      <w:r w:rsidR="00B04773" w:rsidRPr="00B04773">
        <w:rPr>
          <w:iCs/>
          <w:sz w:val="18"/>
          <w:szCs w:val="17"/>
          <w:vertAlign w:val="superscript"/>
        </w:rPr>
        <w:t>2</w:t>
      </w:r>
      <w:r w:rsidR="00B04773" w:rsidRPr="00B04773">
        <w:rPr>
          <w:iCs/>
          <w:sz w:val="18"/>
          <w:szCs w:val="17"/>
        </w:rPr>
        <w:t xml:space="preserve"> in the anterior-posterior, right-left directions, SENSE acceleration factor 3 in th</w:t>
      </w:r>
      <w:r w:rsidR="00B04773">
        <w:rPr>
          <w:iCs/>
          <w:sz w:val="18"/>
          <w:szCs w:val="17"/>
        </w:rPr>
        <w:t xml:space="preserve">e anterior-posterior direction. </w:t>
      </w:r>
      <w:r w:rsidR="00B04773" w:rsidRPr="00B04773">
        <w:rPr>
          <w:iCs/>
          <w:sz w:val="18"/>
          <w:szCs w:val="17"/>
        </w:rPr>
        <w:t xml:space="preserve">Functional runs were followed by the acquisition of a high-resolution, T2*-weighted axial FLASH image with the same slice prescription and coverage as the functional data (0.5 × 0.5 mm2 in-plane resolution; TE/TR = 9.3/458 </w:t>
      </w:r>
      <w:proofErr w:type="spellStart"/>
      <w:r w:rsidR="00B04773" w:rsidRPr="00B04773">
        <w:rPr>
          <w:iCs/>
          <w:sz w:val="18"/>
          <w:szCs w:val="17"/>
        </w:rPr>
        <w:t>ms</w:t>
      </w:r>
      <w:proofErr w:type="spellEnd"/>
      <w:r w:rsidR="00B04773" w:rsidRPr="00B04773">
        <w:rPr>
          <w:iCs/>
          <w:sz w:val="18"/>
          <w:szCs w:val="17"/>
        </w:rPr>
        <w:t xml:space="preserve">, FA = 32°, SENSE factor = 2), acquired to allow subsequent registration to a structural whole head 1 mm isotropic resolution </w:t>
      </w:r>
      <w:r w:rsidR="00B04773">
        <w:rPr>
          <w:iCs/>
          <w:sz w:val="18"/>
          <w:szCs w:val="17"/>
        </w:rPr>
        <w:t xml:space="preserve">T1-weighted reference volume. </w:t>
      </w:r>
      <w:r w:rsidR="00B04773" w:rsidRPr="00B04773">
        <w:rPr>
          <w:iCs/>
          <w:sz w:val="18"/>
          <w:szCs w:val="17"/>
        </w:rPr>
        <w:t>For each participant, the s</w:t>
      </w:r>
      <w:r w:rsidR="00B422D3">
        <w:rPr>
          <w:iCs/>
          <w:sz w:val="18"/>
          <w:szCs w:val="17"/>
        </w:rPr>
        <w:t>tructural T1-weighted anatomical image</w:t>
      </w:r>
      <w:r w:rsidR="00B04773" w:rsidRPr="00B04773">
        <w:rPr>
          <w:iCs/>
          <w:sz w:val="18"/>
          <w:szCs w:val="17"/>
        </w:rPr>
        <w:t xml:space="preserve"> had been prev</w:t>
      </w:r>
      <w:r w:rsidR="004817FF">
        <w:rPr>
          <w:iCs/>
          <w:sz w:val="18"/>
          <w:szCs w:val="17"/>
        </w:rPr>
        <w:t xml:space="preserve">iously acquired using either a </w:t>
      </w:r>
      <w:r w:rsidR="00B04773" w:rsidRPr="00B04773">
        <w:rPr>
          <w:iCs/>
          <w:sz w:val="18"/>
          <w:szCs w:val="17"/>
        </w:rPr>
        <w:t>pha</w:t>
      </w:r>
      <w:r w:rsidR="004817FF">
        <w:rPr>
          <w:iCs/>
          <w:sz w:val="18"/>
          <w:szCs w:val="17"/>
        </w:rPr>
        <w:t>se sensitive inversion recovery</w:t>
      </w:r>
      <w:r w:rsidR="00B04773" w:rsidRPr="00B04773">
        <w:rPr>
          <w:iCs/>
          <w:sz w:val="18"/>
          <w:szCs w:val="17"/>
        </w:rPr>
        <w:t xml:space="preserve"> </w:t>
      </w:r>
      <w:r w:rsidR="008403B1">
        <w:rPr>
          <w:iCs/>
          <w:sz w:val="18"/>
          <w:szCs w:val="17"/>
        </w:rPr>
        <w:t xml:space="preserve">sequence </w:t>
      </w:r>
      <w:r w:rsidR="00B04773" w:rsidRPr="00B04773">
        <w:rPr>
          <w:iCs/>
          <w:sz w:val="18"/>
          <w:szCs w:val="17"/>
        </w:rPr>
        <w:t>(</w:t>
      </w:r>
      <w:r w:rsidR="008403B1">
        <w:rPr>
          <w:iCs/>
          <w:sz w:val="18"/>
          <w:szCs w:val="17"/>
        </w:rPr>
        <w:t xml:space="preserve">PSIR; </w:t>
      </w:r>
      <w:r w:rsidR="008403B1">
        <w:rPr>
          <w:iCs/>
          <w:sz w:val="18"/>
          <w:szCs w:val="17"/>
        </w:rPr>
        <w:fldChar w:fldCharType="begin" w:fldLock="1"/>
      </w:r>
      <w:r w:rsidR="00B422D3">
        <w:rPr>
          <w:iCs/>
          <w:sz w:val="18"/>
          <w:szCs w:val="17"/>
        </w:rPr>
        <w:instrText>ADDIN CSL_CITATION {"citationItems":[{"id":"ITEM-1","itemData":{"ISSN":"0195-6108","PMID":"15956512","abstract":"BACKGROUND AND PURPOSE High tissue contrast and short acquisition time are desirable when scanning patients. The purpose of this report is to describe the implementation of a new technique for generating high gray matter (GM) and white matter (WM) contrast in a short scan time, make a quantitative evaluation of the contrast efficiency, and explore its potential applications in neuroimaging. METHOD A fully interleaved T1-weighted inversion recovery (T1IR) sequence with phase-sensitive reconstruction (PS-T1IR) is implemented. This sequence is compared with conventional T1-weighted spin-echo imaging (T1SE) and T1-weighted fluid-attenuated inversion recovery (T1FLAIR). The time efficiency and contrast enhancement have been quantitatively analyzed in normal volunteers. The performance of the sequence is evaluated in &gt;30 patients with neurologic disorders. The sensitivity of PS-T1IR relative to T1SE in detecting gadolinium enhancements is also evaluated. RESULTS PS-T1IR is more time-efficient than T1SE and generates better GM-WM contrast. It results in the best contrast-to-noise ratio (CNR) efficiency (1.16) compared with T1FLAIR (0.73) and T1SE (0.23). For a typical clinical protocol, PS-T1IR takes only 1:30 minutes versus 2:40 minutes for T1SE imaging for the whole brain coverage. Although gadolinium enhancements are detected with comparable sensitivity on both PS-T1IR and T1SE sequences, in certain instances, the latter sequence appears to be more sensitive in demonstrating gadolinium enhancements within WM. CONCLUSION PS-T1IR has the highest CNR efficiency compared with T1FLAIR and T1SE. It is a very practical technique for neuroradiologic applications.","author":[{"dropping-particle":"","family":"Hou","given":"Ping","non-dropping-particle":"","parse-names":false,"suffix":""},{"dropping-particle":"","family":"Hasan","given":"Khader M.","non-dropping-particle":"","parse-names":false,"suffix":""},{"dropping-particle":"","family":"Sitton","given":"Clark W.","non-dropping-particle":"","parse-names":false,"suffix":""},{"dropping-particle":"","family":"Wolinsky","given":"Jerry S.","non-dropping-particle":"","parse-names":false,"suffix":""},{"dropping-particle":"","family":"Narayana","given":"Ponnada A.","non-dropping-particle":"","parse-names":false,"suffix":""}],"container-title":"AJNR. American journal of neuroradiology","id":"ITEM-1","issue":"6","issued":{"date-parts":[["2005"]]},"page":"1432-8","title":"Phase-sensitive T1 inversion recovery imaging: a time-efficient interleaved technique for improved tissue contrast in neuroimaging.","type":"article-journal","volume":"26"},"uris":["http://www.mendeley.com/documents/?uuid=84fcc5d3-3397-4578-8642-8e0402ef6818"]},{"id":"ITEM-2","itemData":{"DOI":"10.1016/j.neuroimage.2009.02.009","ISSN":"10538119","abstract":"At high magnetic field, MR images exhibit large, undesirable signal intensity variations commonly referred to as \"intensity field bias\". Such inhomogeneities mostly originate from heterogeneous RF coil B1 profiles and, with no appropriate correction, are further pronounced when utilizing rooted sum of square reconstruction with receive coil arrays. These artifacts can significantly alter whole brain high resolution T1-weighted (T1w) images that are extensively utilized for clinical diagnosis, for gray/white matter segmentation as well as for coregistration with functional time series. In T1 weighted 3D-MPRAGE sequences, it is possible to preserve a bulk amount of T1 contrast through space by using adiabatic inversion RF pulses that are insensitive to transmit B1 variations above a minimum threshold. However, large intensity variations persist in the images, which are significantly more difficult to address at very high field where RF coil B1 profiles become more heterogeneous. Another characteristic of T1w MPRAGE sequences is their intrinsic sensitivity to Proton Density and T2* contrast, which cannot be removed with post-processing algorithms utilized to correct for receive coil sensitivity. In this paper, we demonstrate a simple technique capable of producing normalized, high resolution T1w 3D-MPRAGE images that are devoid of receive coil sensitivity, Proton Density and T2* contrast. These images, which are suitable for routinely obtaining whole brain tissue segmentation at 7 T, provide higher T1 contrast specificity than standard MPRAGE acquisitions. Our results show that removing the Proton Density component can help in identifying small brain structures and that T2* induced artifacts can be removed from the images. The resulting unbiased T1w images can also be used to generate Maximum Intensity Projection angiograms, without additional data acquisition, that are inherently registered with T1w structural images. In addition, we introduce a simple technique to reduce residual signal intensity variations induced by transmit B1 heterogeneity. Because this approach requires two 3D images, one divided with the other, head motion could create serious problems, especially at high spatial resolution. To alleviate such inter-scan motion problems, we developed a new sequence where the two contrast acquisitions are interleaved within a single scan. This interleaved approach however comes with greater risk of intra-scan motion issues because of a longer single …","author":[{"dropping-particle":"","family":"Moortele","given":"Pierre François","non-dropping-particle":"Van de","parse-names":false,"suffix":""},{"dropping-particle":"","family":"Auerbach","given":"Edwards J.","non-dropping-particle":"","parse-names":false,"suffix":""},{"dropping-particle":"","family":"Olman","given":"Cheryl","non-dropping-particle":"","parse-names":false,"suffix":""},{"dropping-particle":"","family":"Yacoub","given":"Essa","non-dropping-particle":"","parse-names":false,"suffix":""},{"dropping-particle":"","family":"Uǧurbil","given":"Kâmil","non-dropping-particle":"","parse-names":false,"suffix":""},{"dropping-particle":"","family":"Moeller","given":"Steen","non-dropping-particle":"","parse-names":false,"suffix":""}],"container-title":"NeuroImage","id":"ITEM-2","issued":{"date-parts":[["2009"]]},"title":"T1 weighted brain images at 7 Tesla unbiased for Proton Density, T2 * contrast and RF coil receive B1 sensitivity with simultaneous vessel visualization","type":"article-journal"},"uris":["http://www.mendeley.com/documents/?uuid=db2bf3ec-148b-4db5-9cbf-5dc3b8946080"]},{"id":"ITEM-3","itemData":{"DOI":"10.1002/mrm.26061","ISSN":"07403194","abstract":"PURPOSE: To present an improved three-dimensional (3D) interleaved phase sensitive inversion recovery (PSIR) sequence including a concomitantly acquired new contrast, null point imaging (NPI), to help detect and classify abnormalities in cortical gray matter. METHODS: The 3D gradient echo PSIR images were acquired at 0.6 mm isotropic resolution on 11 multiple sclerosis (MS) patients and 9 controls subjects using a 7 Tesla (T) MRI scanner, and 2 MS patients at 3T. Cortical abnormalities were delineated on the NPI/PSIR data and later classified according to position in the cortex. RESULTS: The NPI helped detect cortical lesions within the cortical ribbon with increased, positive contrast compared with the PSIR. It also provided improved intrinsic delineation of the ribbon, increasing confidence in classifying the lesions' locations. CONCLUSION: The proposed PSIR facilitates the classification of cortical lesions by providing two T1 -weighted 3D datasets with isotropic resolution, including the NPI showing cortical lesions with clear delineation of the gray/white matter boundary and minimal partial volume effects. Magn Reson Med, 2015. © 2015 The Authors. Magnetic Resonance in Medicine published by Wiley Periodicals, Inc. on behalf of International Society for Magnetic Resonance in Medicine. This is an open access article under the terms of the Creative Commons Attribution License, which permits use, distribution and reproduction in any medium, provided the original work is properly cited.","author":[{"dropping-particle":"","family":"Mougin","given":"Olivier","non-dropping-particle":"","parse-names":false,"suffix":""},{"dropping-particle":"","family":"Abdel-Fahim","given":"Rasha","non-dropping-particle":"","parse-names":false,"suffix":""},{"dropping-particle":"","family":"Dineen","given":"Robert","non-dropping-particle":"","parse-names":false,"suffix":""},{"dropping-particle":"","family":"Pitiot","given":"Alain","non-dropping-particle":"","parse-names":false,"suffix":""},{"dropping-particle":"","family":"Evangelou","given":"Nikos","non-dropping-particle":"","parse-names":false,"suffix":""},{"dropping-particle":"","family":"Gowland","given":"Penny","non-dropping-particle":"","parse-names":false,"suffix":""}],"container-title":"Magnetic Resonance in Medicine","id":"ITEM-3","issue":"5","issued":{"date-parts":[["2016","11"]]},"page":"1512-1516","title":"Imaging gray matter with concomitant null point imaging from the phase sensitive inversion recovery sequence","type":"article-journal","volume":"76"},"uris":["http://www.mendeley.com/documents/?uuid=1e115178-87b0-4821-9cd8-b1b35f2a865a"]}],"mendeley":{"formattedCitation":"(Hou et al., 2005; Mougin et al., 2016; Van de Moortele et al., 2009)","manualFormatting":"Hou et al., 2005; Mougin et al., 2016; Van de Moortele et al., 2009; ","plainTextFormattedCitation":"(Hou et al., 2005; Mougin et al., 2016; Van de Moortele et al., 2009)","previouslyFormattedCitation":"(Hou et al., 2005; Mougin et al., 2016; Van de Moortele et al., 2009)"},"properties":{"noteIndex":0},"schema":"https://github.com/citation-style-language/schema/raw/master/csl-citation.json"}</w:instrText>
      </w:r>
      <w:r w:rsidR="008403B1">
        <w:rPr>
          <w:iCs/>
          <w:sz w:val="18"/>
          <w:szCs w:val="17"/>
        </w:rPr>
        <w:fldChar w:fldCharType="separate"/>
      </w:r>
      <w:r w:rsidR="008403B1" w:rsidRPr="008403B1">
        <w:rPr>
          <w:iCs/>
          <w:noProof/>
          <w:sz w:val="18"/>
          <w:szCs w:val="17"/>
        </w:rPr>
        <w:t>Hou et al., 2005; Mougin et al., 2016; Van de Moortele et al., 2009</w:t>
      </w:r>
      <w:r w:rsidR="008403B1">
        <w:rPr>
          <w:iCs/>
          <w:noProof/>
          <w:sz w:val="18"/>
          <w:szCs w:val="17"/>
        </w:rPr>
        <w:t xml:space="preserve">; </w:t>
      </w:r>
      <w:r w:rsidR="008403B1">
        <w:rPr>
          <w:iCs/>
          <w:sz w:val="18"/>
          <w:szCs w:val="17"/>
        </w:rPr>
        <w:fldChar w:fldCharType="end"/>
      </w:r>
      <w:r w:rsidR="00B04773" w:rsidRPr="00B04773">
        <w:rPr>
          <w:iCs/>
          <w:sz w:val="18"/>
          <w:szCs w:val="17"/>
        </w:rPr>
        <w:t xml:space="preserve">linear phase encoding order, TE/TR 3.7/15 </w:t>
      </w:r>
      <w:proofErr w:type="spellStart"/>
      <w:r w:rsidR="00B04773" w:rsidRPr="00B04773">
        <w:rPr>
          <w:iCs/>
          <w:sz w:val="18"/>
          <w:szCs w:val="17"/>
        </w:rPr>
        <w:t>ms</w:t>
      </w:r>
      <w:proofErr w:type="spellEnd"/>
      <w:r w:rsidR="00B04773" w:rsidRPr="00B04773">
        <w:rPr>
          <w:iCs/>
          <w:sz w:val="18"/>
          <w:szCs w:val="17"/>
        </w:rPr>
        <w:t>, FA 8</w:t>
      </w:r>
      <w:r w:rsidR="004817FF" w:rsidRPr="00B04773">
        <w:rPr>
          <w:iCs/>
          <w:sz w:val="18"/>
          <w:szCs w:val="17"/>
        </w:rPr>
        <w:t>°</w:t>
      </w:r>
      <w:r w:rsidR="00B04773" w:rsidRPr="00B04773">
        <w:rPr>
          <w:iCs/>
          <w:sz w:val="18"/>
          <w:szCs w:val="17"/>
        </w:rPr>
        <w:t>, inversion times 778 and</w:t>
      </w:r>
      <w:r w:rsidR="00B422D3">
        <w:rPr>
          <w:iCs/>
          <w:sz w:val="18"/>
          <w:szCs w:val="17"/>
        </w:rPr>
        <w:t xml:space="preserve"> 2500 </w:t>
      </w:r>
      <w:proofErr w:type="spellStart"/>
      <w:r w:rsidR="00B422D3">
        <w:rPr>
          <w:iCs/>
          <w:sz w:val="18"/>
          <w:szCs w:val="17"/>
        </w:rPr>
        <w:t>ms</w:t>
      </w:r>
      <w:proofErr w:type="spellEnd"/>
      <w:r w:rsidR="00B422D3">
        <w:rPr>
          <w:iCs/>
          <w:sz w:val="18"/>
          <w:szCs w:val="17"/>
        </w:rPr>
        <w:t xml:space="preserve">, tailored RF TR-FOCI </w:t>
      </w:r>
      <w:r w:rsidR="00B04773" w:rsidRPr="00B04773">
        <w:rPr>
          <w:iCs/>
          <w:sz w:val="18"/>
          <w:szCs w:val="17"/>
        </w:rPr>
        <w:t>inversion pulse</w:t>
      </w:r>
      <w:r w:rsidR="00B422D3">
        <w:rPr>
          <w:iCs/>
          <w:sz w:val="18"/>
          <w:szCs w:val="17"/>
        </w:rPr>
        <w:t xml:space="preserve">; </w:t>
      </w:r>
      <w:r w:rsidR="00B422D3">
        <w:rPr>
          <w:iCs/>
          <w:sz w:val="18"/>
          <w:szCs w:val="17"/>
        </w:rPr>
        <w:fldChar w:fldCharType="begin" w:fldLock="1"/>
      </w:r>
      <w:r w:rsidR="000863FB">
        <w:rPr>
          <w:iCs/>
          <w:sz w:val="18"/>
          <w:szCs w:val="17"/>
        </w:rPr>
        <w:instrText>ADDIN CSL_CITATION {"citationItems":[{"id":"ITEM-1","itemData":{"DOI":"10.1002/mrm.22167","ISSN":"07403194","abstract":"The radiofrequency (RF) transmit field is severely inhomogeneous at ultrahigh field due to both RF penetration and RF coil design issues. This particularly impairs image quality for sequences that use inversion pulses such as magnetization prepared rapid acquisition gradient echo and limits the use of quantitative arterial spin labeling sequences such as flow-attenuated inversion recovery. Here we have used a search algorithm to produce inversion pulses tailored to take into account the heterogeneity of the RF transmit field at 7 T. This created a slice selective inversion pulse that worked well (good slice profile and uniform inversion) over the range of RF amplitudes typically obtained in the head at 7 T while still maintaining an experimentally achievable pulse length and pulse amplitude in the brain at 7 T. The pulses used were based on the frequency offset correction inversion technique, as well as time dilation of functions, but the RF amplitude, frequency sweep, and gradient functions were all generated using a genetic algorithm with an evaluation function that took into account both the desired inversion profile and the transmit field inhomogeneity.","author":[{"dropping-particle":"","family":"Hurley","given":"Aaron C.","non-dropping-particle":"","parse-names":false,"suffix":""},{"dropping-particle":"","family":"Al-Radaideh","given":"Ali","non-dropping-particle":"","parse-names":false,"suffix":""},{"dropping-particle":"","family":"Bai","given":"Li","non-dropping-particle":"","parse-names":false,"suffix":""},{"dropping-particle":"","family":"Aickelin","given":"Uwe","non-dropping-particle":"","parse-names":false,"suffix":""},{"dropping-particle":"","family":"Coxon","given":"Ron","non-dropping-particle":"","parse-names":false,"suffix":""},{"dropping-particle":"","family":"Glover","given":"Paul","non-dropping-particle":"","parse-names":false,"suffix":""},{"dropping-particle":"","family":"Gowland","given":"Penny A.","non-dropping-particle":"","parse-names":false,"suffix":""}],"container-title":"Magnetic Resonance in Medicine","id":"ITEM-1","issued":{"date-parts":[["2009"]]},"page":"NA-NA","title":"Tailored RF pulse for magnetization inversion at ultrahigh field","type":"article-journal"},"uris":["http://www.mendeley.com/documents/?uuid=74d3ae78-0b23-4fc9-9073-cecf8a0fb5b2"]}],"mendeley":{"formattedCitation":"(Hurley et al., 2009)","manualFormatting":"Hurley et al., 2009)","plainTextFormattedCitation":"(Hurley et al., 2009)","previouslyFormattedCitation":"(Hurley et al., 2009)"},"properties":{"noteIndex":0},"schema":"https://github.com/citation-style-language/schema/raw/master/csl-citation.json"}</w:instrText>
      </w:r>
      <w:r w:rsidR="00B422D3">
        <w:rPr>
          <w:iCs/>
          <w:sz w:val="18"/>
          <w:szCs w:val="17"/>
        </w:rPr>
        <w:fldChar w:fldCharType="separate"/>
      </w:r>
      <w:r w:rsidR="00B422D3" w:rsidRPr="00B422D3">
        <w:rPr>
          <w:iCs/>
          <w:noProof/>
          <w:sz w:val="18"/>
          <w:szCs w:val="17"/>
        </w:rPr>
        <w:t>Hurley et al., 2009)</w:t>
      </w:r>
      <w:r w:rsidR="00B422D3">
        <w:rPr>
          <w:iCs/>
          <w:sz w:val="18"/>
          <w:szCs w:val="17"/>
        </w:rPr>
        <w:fldChar w:fldCharType="end"/>
      </w:r>
      <w:r w:rsidR="00B04773" w:rsidRPr="00B04773">
        <w:rPr>
          <w:iCs/>
          <w:sz w:val="18"/>
          <w:szCs w:val="17"/>
        </w:rPr>
        <w:t xml:space="preserve"> or MPRAGE scan (linear phase encoding order, TI=996 </w:t>
      </w:r>
      <w:proofErr w:type="spellStart"/>
      <w:r w:rsidR="00B04773" w:rsidRPr="00B04773">
        <w:rPr>
          <w:iCs/>
          <w:sz w:val="18"/>
          <w:szCs w:val="17"/>
        </w:rPr>
        <w:t>ms</w:t>
      </w:r>
      <w:proofErr w:type="spellEnd"/>
      <w:r w:rsidR="00B04773" w:rsidRPr="00B04773">
        <w:rPr>
          <w:iCs/>
          <w:sz w:val="18"/>
          <w:szCs w:val="17"/>
        </w:rPr>
        <w:t xml:space="preserve">, TE/TR 3.4/7.4 </w:t>
      </w:r>
      <w:proofErr w:type="spellStart"/>
      <w:r w:rsidR="00B04773" w:rsidRPr="00B04773">
        <w:rPr>
          <w:iCs/>
          <w:sz w:val="18"/>
          <w:szCs w:val="17"/>
        </w:rPr>
        <w:t>ms</w:t>
      </w:r>
      <w:proofErr w:type="spellEnd"/>
      <w:r w:rsidR="00B04773" w:rsidRPr="00B04773">
        <w:rPr>
          <w:iCs/>
          <w:sz w:val="18"/>
          <w:szCs w:val="17"/>
        </w:rPr>
        <w:t>,  FA 8</w:t>
      </w:r>
      <w:r w:rsidR="004817FF" w:rsidRPr="00B04773">
        <w:rPr>
          <w:iCs/>
          <w:sz w:val="18"/>
          <w:szCs w:val="17"/>
        </w:rPr>
        <w:t>°</w:t>
      </w:r>
      <w:r w:rsidR="00B04773" w:rsidRPr="00B04773">
        <w:rPr>
          <w:iCs/>
          <w:sz w:val="18"/>
          <w:szCs w:val="17"/>
        </w:rPr>
        <w:t xml:space="preserve">). </w:t>
      </w:r>
    </w:p>
    <w:p w14:paraId="33DE9B56" w14:textId="6EAF1033" w:rsidR="00445CEF" w:rsidRDefault="00445CEF" w:rsidP="000863FB">
      <w:pPr>
        <w:spacing w:before="340"/>
        <w:jc w:val="both"/>
        <w:rPr>
          <w:iCs/>
          <w:sz w:val="18"/>
          <w:szCs w:val="17"/>
        </w:rPr>
      </w:pPr>
      <w:r>
        <w:rPr>
          <w:iCs/>
          <w:sz w:val="18"/>
          <w:szCs w:val="17"/>
        </w:rPr>
        <w:t>In addition to collection of MR data, a</w:t>
      </w:r>
      <w:r w:rsidRPr="00B037A9">
        <w:rPr>
          <w:iCs/>
          <w:sz w:val="18"/>
          <w:szCs w:val="17"/>
        </w:rPr>
        <w:t xml:space="preserve">ll subjects completed the Edinburgh Handedness </w:t>
      </w:r>
      <w:r>
        <w:rPr>
          <w:iCs/>
          <w:sz w:val="18"/>
          <w:szCs w:val="17"/>
        </w:rPr>
        <w:t xml:space="preserve">Inventory </w:t>
      </w:r>
      <w:r>
        <w:rPr>
          <w:iCs/>
          <w:sz w:val="18"/>
          <w:szCs w:val="17"/>
        </w:rPr>
        <w:fldChar w:fldCharType="begin" w:fldLock="1"/>
      </w:r>
      <w:r>
        <w:rPr>
          <w:iCs/>
          <w:sz w:val="18"/>
          <w:szCs w:val="17"/>
        </w:rPr>
        <w:instrText>ADDIN CSL_CITATION {"citationItems":[{"id":"ITEM-1","itemData":{"DOI":"10.1016/0028-3932(71)90067-4","ISSN":"00283932","abstract":"The need for a simply applied quantitative assessment of handedness is discussed and some previous forms reviewed. An inventory of 20 items with a set of instructions and response- and computational-conventions is proposed and the results obtained from a young adult population numbering some 1100 individuals are reported. The separate items are examined from the point of view of sex, cultural and socio-economic factors which might appertain to them and also of their inter-relationship to each other and to the measure computed from them all. Criteria derived from these considerations are then applied to eliminate 10 of the original 20 items and the results recomputed to provide frequency-distribution and cumulative frequency functions and a revised item-analysis. The difference of incidence of handedness between the sexes is discussed. © 1971.","author":[{"dropping-particle":"","family":"Oldfield","given":"R. C.","non-dropping-particle":"","parse-names":false,"suffix":""}],"container-title":"Neuropsychologia","id":"ITEM-1","issued":{"date-parts":[["1971"]]},"title":"The assessment and analysis of handedness: The Edinburgh inventory","type":"article-journal"},"uris":["http://www.mendeley.com/documents/?uuid=62d80c86-6d09-4f1a-a5cd-6e1bb4996e60"]}],"mendeley":{"formattedCitation":"(Oldfield, 1971)","plainTextFormattedCitation":"(Oldfield, 1971)","previouslyFormattedCitation":"(Oldfield, 1971)"},"properties":{"noteIndex":0},"schema":"https://github.com/citation-style-language/schema/raw/master/csl-citation.json"}</w:instrText>
      </w:r>
      <w:r>
        <w:rPr>
          <w:iCs/>
          <w:sz w:val="18"/>
          <w:szCs w:val="17"/>
        </w:rPr>
        <w:fldChar w:fldCharType="separate"/>
      </w:r>
      <w:r w:rsidRPr="00A17EA7">
        <w:rPr>
          <w:iCs/>
          <w:noProof/>
          <w:sz w:val="18"/>
          <w:szCs w:val="17"/>
        </w:rPr>
        <w:t>(Oldfield, 1971)</w:t>
      </w:r>
      <w:r>
        <w:rPr>
          <w:iCs/>
          <w:sz w:val="18"/>
          <w:szCs w:val="17"/>
        </w:rPr>
        <w:fldChar w:fldCharType="end"/>
      </w:r>
      <w:r w:rsidRPr="00B037A9">
        <w:rPr>
          <w:iCs/>
          <w:sz w:val="18"/>
          <w:szCs w:val="17"/>
        </w:rPr>
        <w:t xml:space="preserve"> to provide a measurement scale from which to assess the dominance of their right or left </w:t>
      </w:r>
      <w:r>
        <w:rPr>
          <w:iCs/>
          <w:sz w:val="18"/>
          <w:szCs w:val="17"/>
        </w:rPr>
        <w:t>hand in everyday activities</w:t>
      </w:r>
      <w:r w:rsidRPr="00B037A9">
        <w:rPr>
          <w:iCs/>
          <w:sz w:val="18"/>
          <w:szCs w:val="17"/>
        </w:rPr>
        <w:t xml:space="preserve">. </w:t>
      </w:r>
      <w:r>
        <w:rPr>
          <w:iCs/>
          <w:sz w:val="18"/>
          <w:szCs w:val="17"/>
        </w:rPr>
        <w:t>Results of the quotient were converted into a handedness index (</w:t>
      </w:r>
      <w:r w:rsidRPr="008403B1">
        <w:rPr>
          <w:i/>
          <w:iCs/>
          <w:sz w:val="18"/>
          <w:szCs w:val="17"/>
        </w:rPr>
        <w:t>H</w:t>
      </w:r>
      <w:r>
        <w:rPr>
          <w:iCs/>
          <w:sz w:val="18"/>
          <w:szCs w:val="17"/>
        </w:rPr>
        <w:t xml:space="preserve">),  </w:t>
      </w:r>
    </w:p>
    <w:p w14:paraId="7DFA07E2" w14:textId="77777777" w:rsidR="00445CEF" w:rsidRDefault="00445CEF" w:rsidP="000863FB">
      <w:pPr>
        <w:spacing w:before="340"/>
        <w:jc w:val="both"/>
        <w:rPr>
          <w:iCs/>
          <w:sz w:val="18"/>
          <w:szCs w:val="17"/>
        </w:rPr>
      </w:pPr>
      <m:oMath>
        <m:r>
          <w:rPr>
            <w:rFonts w:ascii="Cambria Math" w:hAnsi="Cambria Math"/>
            <w:sz w:val="18"/>
            <w:szCs w:val="17"/>
          </w:rPr>
          <m:t>H=</m:t>
        </m:r>
        <m:f>
          <m:fPr>
            <m:ctrlPr>
              <w:rPr>
                <w:rFonts w:ascii="Cambria Math" w:hAnsi="Cambria Math"/>
                <w:i/>
                <w:iCs/>
                <w:sz w:val="18"/>
                <w:szCs w:val="17"/>
              </w:rPr>
            </m:ctrlPr>
          </m:fPr>
          <m:num>
            <m:r>
              <w:rPr>
                <w:rFonts w:ascii="Cambria Math" w:hAnsi="Cambria Math"/>
                <w:sz w:val="18"/>
                <w:szCs w:val="17"/>
              </w:rPr>
              <m:t>R-L</m:t>
            </m:r>
          </m:num>
          <m:den>
            <m:r>
              <w:rPr>
                <w:rFonts w:ascii="Cambria Math" w:hAnsi="Cambria Math"/>
                <w:sz w:val="18"/>
                <w:szCs w:val="17"/>
              </w:rPr>
              <m:t>R+L</m:t>
            </m:r>
          </m:den>
        </m:f>
      </m:oMath>
      <w:r>
        <w:rPr>
          <w:iCs/>
          <w:sz w:val="18"/>
          <w:szCs w:val="17"/>
        </w:rPr>
        <w:t xml:space="preserve">, </w:t>
      </w:r>
      <w:r>
        <w:rPr>
          <w:iCs/>
          <w:sz w:val="18"/>
          <w:szCs w:val="17"/>
        </w:rPr>
        <w:tab/>
      </w:r>
      <w:r>
        <w:rPr>
          <w:iCs/>
          <w:sz w:val="18"/>
          <w:szCs w:val="17"/>
        </w:rPr>
        <w:tab/>
      </w:r>
      <w:r>
        <w:rPr>
          <w:iCs/>
          <w:sz w:val="18"/>
          <w:szCs w:val="17"/>
        </w:rPr>
        <w:tab/>
      </w:r>
      <w:r>
        <w:rPr>
          <w:iCs/>
          <w:sz w:val="18"/>
          <w:szCs w:val="17"/>
        </w:rPr>
        <w:tab/>
      </w:r>
      <w:r>
        <w:rPr>
          <w:iCs/>
          <w:sz w:val="18"/>
          <w:szCs w:val="17"/>
        </w:rPr>
        <w:tab/>
        <w:t>(1)</w:t>
      </w:r>
    </w:p>
    <w:p w14:paraId="7A06D3D5" w14:textId="15677FF4" w:rsidR="00261C4C" w:rsidRDefault="00445CEF" w:rsidP="000863FB">
      <w:pPr>
        <w:spacing w:before="340"/>
        <w:jc w:val="both"/>
        <w:rPr>
          <w:iCs/>
          <w:sz w:val="18"/>
          <w:szCs w:val="17"/>
        </w:rPr>
      </w:pPr>
      <w:proofErr w:type="gramStart"/>
      <w:r>
        <w:rPr>
          <w:iCs/>
          <w:sz w:val="18"/>
          <w:szCs w:val="17"/>
        </w:rPr>
        <w:t>where</w:t>
      </w:r>
      <w:proofErr w:type="gramEnd"/>
      <w:r>
        <w:rPr>
          <w:iCs/>
          <w:sz w:val="18"/>
          <w:szCs w:val="17"/>
        </w:rPr>
        <w:t xml:space="preserve"> R is the number of activities on the inventory reported as performed right handed, and L is the number of left handed activities. A value of </w:t>
      </w:r>
      <w:r w:rsidRPr="008403B1">
        <w:rPr>
          <w:i/>
          <w:iCs/>
          <w:sz w:val="18"/>
          <w:szCs w:val="17"/>
        </w:rPr>
        <w:t>H</w:t>
      </w:r>
      <w:r>
        <w:rPr>
          <w:iCs/>
          <w:sz w:val="18"/>
          <w:szCs w:val="17"/>
        </w:rPr>
        <w:t>=1 represents predominantly right handed</w:t>
      </w:r>
      <w:r w:rsidR="003C3F6F">
        <w:rPr>
          <w:iCs/>
          <w:sz w:val="18"/>
          <w:szCs w:val="17"/>
        </w:rPr>
        <w:t>ness</w:t>
      </w:r>
      <w:r>
        <w:rPr>
          <w:iCs/>
          <w:sz w:val="18"/>
          <w:szCs w:val="17"/>
        </w:rPr>
        <w:t>, whilst -1 would indicate</w:t>
      </w:r>
      <w:r w:rsidR="003C3F6F">
        <w:rPr>
          <w:iCs/>
          <w:sz w:val="18"/>
          <w:szCs w:val="17"/>
        </w:rPr>
        <w:t>s</w:t>
      </w:r>
      <w:r>
        <w:rPr>
          <w:iCs/>
          <w:sz w:val="18"/>
          <w:szCs w:val="17"/>
        </w:rPr>
        <w:t xml:space="preserve"> predominantly left handed</w:t>
      </w:r>
      <w:r w:rsidR="003C3F6F">
        <w:rPr>
          <w:iCs/>
          <w:sz w:val="18"/>
          <w:szCs w:val="17"/>
        </w:rPr>
        <w:t>ness</w:t>
      </w:r>
      <w:r>
        <w:rPr>
          <w:iCs/>
          <w:sz w:val="18"/>
          <w:szCs w:val="17"/>
        </w:rPr>
        <w:t>.</w:t>
      </w:r>
    </w:p>
    <w:p w14:paraId="246A8880" w14:textId="77777777" w:rsidR="00703BFB" w:rsidRDefault="00703BFB">
      <w:pPr>
        <w:widowControl/>
        <w:autoSpaceDE/>
        <w:autoSpaceDN/>
        <w:adjustRightInd/>
        <w:spacing w:after="160" w:line="259" w:lineRule="auto"/>
        <w:rPr>
          <w:b/>
          <w:iCs/>
          <w:sz w:val="18"/>
          <w:szCs w:val="17"/>
        </w:rPr>
      </w:pPr>
    </w:p>
    <w:p w14:paraId="6AAF25A8" w14:textId="77777777" w:rsidR="00703BFB" w:rsidRDefault="00703BFB">
      <w:pPr>
        <w:widowControl/>
        <w:autoSpaceDE/>
        <w:autoSpaceDN/>
        <w:adjustRightInd/>
        <w:spacing w:after="160" w:line="259" w:lineRule="auto"/>
        <w:rPr>
          <w:b/>
          <w:iCs/>
          <w:sz w:val="18"/>
          <w:szCs w:val="17"/>
        </w:rPr>
      </w:pPr>
      <w:r>
        <w:rPr>
          <w:b/>
          <w:iCs/>
          <w:sz w:val="18"/>
          <w:szCs w:val="17"/>
        </w:rPr>
        <w:br w:type="page"/>
      </w:r>
    </w:p>
    <w:p w14:paraId="2BA0BB97" w14:textId="6B952BC0" w:rsidR="00703BFB" w:rsidRDefault="000B3121">
      <w:pPr>
        <w:widowControl/>
        <w:autoSpaceDE/>
        <w:autoSpaceDN/>
        <w:adjustRightInd/>
        <w:spacing w:after="160" w:line="259" w:lineRule="auto"/>
        <w:rPr>
          <w:b/>
          <w:iCs/>
          <w:sz w:val="18"/>
          <w:szCs w:val="17"/>
        </w:rPr>
      </w:pPr>
      <w:r>
        <w:rPr>
          <w:b/>
          <w:iCs/>
          <w:sz w:val="18"/>
          <w:szCs w:val="17"/>
        </w:rPr>
        <w:t xml:space="preserve">Table 1: </w:t>
      </w:r>
      <w:r w:rsidRPr="00BE21E5">
        <w:rPr>
          <w:b/>
          <w:i/>
          <w:iCs/>
          <w:sz w:val="18"/>
          <w:szCs w:val="17"/>
        </w:rPr>
        <w:t>Details of subject</w:t>
      </w:r>
      <w:r w:rsidR="001B603E">
        <w:rPr>
          <w:b/>
          <w:i/>
          <w:iCs/>
          <w:sz w:val="18"/>
          <w:szCs w:val="17"/>
        </w:rPr>
        <w:t>’</w:t>
      </w:r>
      <w:r w:rsidRPr="00BE21E5">
        <w:rPr>
          <w:b/>
          <w:i/>
          <w:iCs/>
          <w:sz w:val="18"/>
          <w:szCs w:val="17"/>
        </w:rPr>
        <w:t>s handedness and protocol used.</w:t>
      </w:r>
    </w:p>
    <w:tbl>
      <w:tblPr>
        <w:tblStyle w:val="TableGrid"/>
        <w:tblW w:w="4286" w:type="pct"/>
        <w:tblLook w:val="04A0" w:firstRow="1" w:lastRow="0" w:firstColumn="1" w:lastColumn="0" w:noHBand="0" w:noVBand="1"/>
      </w:tblPr>
      <w:tblGrid>
        <w:gridCol w:w="1288"/>
        <w:gridCol w:w="1288"/>
        <w:gridCol w:w="1288"/>
        <w:gridCol w:w="1288"/>
        <w:gridCol w:w="1288"/>
        <w:gridCol w:w="1289"/>
      </w:tblGrid>
      <w:tr w:rsidR="00BE22C8" w14:paraId="4FCA861A" w14:textId="77777777" w:rsidTr="00BE21E5">
        <w:trPr>
          <w:trHeight w:val="231"/>
        </w:trPr>
        <w:tc>
          <w:tcPr>
            <w:tcW w:w="833" w:type="pct"/>
            <w:vMerge w:val="restart"/>
            <w:vAlign w:val="center"/>
          </w:tcPr>
          <w:p w14:paraId="1159A14E" w14:textId="7D99A67B" w:rsidR="00BE22C8" w:rsidRDefault="00BE22C8" w:rsidP="00703BFB">
            <w:pPr>
              <w:widowControl/>
              <w:autoSpaceDE/>
              <w:autoSpaceDN/>
              <w:adjustRightInd/>
              <w:spacing w:after="160" w:line="259" w:lineRule="auto"/>
              <w:jc w:val="center"/>
              <w:rPr>
                <w:b/>
                <w:iCs/>
                <w:sz w:val="18"/>
                <w:szCs w:val="17"/>
              </w:rPr>
            </w:pPr>
            <w:r>
              <w:rPr>
                <w:b/>
                <w:iCs/>
                <w:sz w:val="18"/>
                <w:szCs w:val="17"/>
              </w:rPr>
              <w:t>Subject ID</w:t>
            </w:r>
          </w:p>
        </w:tc>
        <w:tc>
          <w:tcPr>
            <w:tcW w:w="833" w:type="pct"/>
            <w:vMerge w:val="restart"/>
            <w:vAlign w:val="center"/>
          </w:tcPr>
          <w:p w14:paraId="368DFAD0" w14:textId="52633A0D" w:rsidR="00BE22C8" w:rsidRDefault="00BE22C8" w:rsidP="00703BFB">
            <w:pPr>
              <w:widowControl/>
              <w:autoSpaceDE/>
              <w:autoSpaceDN/>
              <w:adjustRightInd/>
              <w:spacing w:after="160" w:line="259" w:lineRule="auto"/>
              <w:jc w:val="center"/>
              <w:rPr>
                <w:b/>
                <w:iCs/>
                <w:sz w:val="18"/>
                <w:szCs w:val="17"/>
              </w:rPr>
            </w:pPr>
            <w:r>
              <w:rPr>
                <w:b/>
                <w:iCs/>
                <w:sz w:val="18"/>
                <w:szCs w:val="17"/>
              </w:rPr>
              <w:t>Handedness Index</w:t>
            </w:r>
          </w:p>
        </w:tc>
        <w:tc>
          <w:tcPr>
            <w:tcW w:w="833" w:type="pct"/>
            <w:vMerge w:val="restart"/>
            <w:vAlign w:val="center"/>
          </w:tcPr>
          <w:p w14:paraId="7FDBD05B" w14:textId="775B882E" w:rsidR="00BE22C8" w:rsidRDefault="00BE22C8" w:rsidP="00703BFB">
            <w:pPr>
              <w:widowControl/>
              <w:autoSpaceDE/>
              <w:autoSpaceDN/>
              <w:adjustRightInd/>
              <w:spacing w:after="160" w:line="259" w:lineRule="auto"/>
              <w:jc w:val="center"/>
              <w:rPr>
                <w:b/>
                <w:iCs/>
                <w:sz w:val="18"/>
                <w:szCs w:val="17"/>
              </w:rPr>
            </w:pPr>
            <w:r>
              <w:rPr>
                <w:b/>
                <w:iCs/>
                <w:sz w:val="18"/>
                <w:szCs w:val="17"/>
              </w:rPr>
              <w:t>Image Resolution / mm</w:t>
            </w:r>
          </w:p>
        </w:tc>
        <w:tc>
          <w:tcPr>
            <w:tcW w:w="833" w:type="pct"/>
            <w:vMerge w:val="restart"/>
            <w:vAlign w:val="center"/>
          </w:tcPr>
          <w:p w14:paraId="2ED5283F" w14:textId="1A118F4C" w:rsidR="00BE22C8" w:rsidRDefault="00BE22C8" w:rsidP="00703BFB">
            <w:pPr>
              <w:widowControl/>
              <w:autoSpaceDE/>
              <w:autoSpaceDN/>
              <w:adjustRightInd/>
              <w:spacing w:after="160" w:line="259" w:lineRule="auto"/>
              <w:jc w:val="center"/>
              <w:rPr>
                <w:b/>
                <w:iCs/>
                <w:sz w:val="18"/>
                <w:szCs w:val="17"/>
              </w:rPr>
            </w:pPr>
            <w:r>
              <w:rPr>
                <w:b/>
                <w:iCs/>
                <w:sz w:val="18"/>
                <w:szCs w:val="17"/>
              </w:rPr>
              <w:t>Cycles</w:t>
            </w:r>
          </w:p>
        </w:tc>
        <w:tc>
          <w:tcPr>
            <w:tcW w:w="1667" w:type="pct"/>
            <w:gridSpan w:val="2"/>
            <w:vAlign w:val="center"/>
          </w:tcPr>
          <w:p w14:paraId="3DA0758D" w14:textId="7475352C" w:rsidR="00BE22C8" w:rsidRDefault="00BE22C8" w:rsidP="00703BFB">
            <w:pPr>
              <w:widowControl/>
              <w:autoSpaceDE/>
              <w:autoSpaceDN/>
              <w:adjustRightInd/>
              <w:spacing w:after="160" w:line="259" w:lineRule="auto"/>
              <w:jc w:val="center"/>
              <w:rPr>
                <w:b/>
                <w:iCs/>
                <w:sz w:val="18"/>
                <w:szCs w:val="17"/>
              </w:rPr>
            </w:pPr>
            <w:r>
              <w:rPr>
                <w:b/>
                <w:iCs/>
                <w:sz w:val="18"/>
                <w:szCs w:val="17"/>
              </w:rPr>
              <w:t>Reproducibility</w:t>
            </w:r>
          </w:p>
        </w:tc>
      </w:tr>
      <w:tr w:rsidR="00BE22C8" w14:paraId="5F7BC41E" w14:textId="77777777" w:rsidTr="00BE21E5">
        <w:trPr>
          <w:trHeight w:val="230"/>
        </w:trPr>
        <w:tc>
          <w:tcPr>
            <w:tcW w:w="833" w:type="pct"/>
            <w:vMerge/>
            <w:vAlign w:val="center"/>
          </w:tcPr>
          <w:p w14:paraId="6D42315F" w14:textId="77777777" w:rsidR="00BE22C8" w:rsidRDefault="00BE22C8" w:rsidP="00703BFB">
            <w:pPr>
              <w:widowControl/>
              <w:autoSpaceDE/>
              <w:autoSpaceDN/>
              <w:adjustRightInd/>
              <w:spacing w:after="160" w:line="259" w:lineRule="auto"/>
              <w:jc w:val="center"/>
              <w:rPr>
                <w:b/>
                <w:iCs/>
                <w:sz w:val="18"/>
                <w:szCs w:val="17"/>
              </w:rPr>
            </w:pPr>
          </w:p>
        </w:tc>
        <w:tc>
          <w:tcPr>
            <w:tcW w:w="833" w:type="pct"/>
            <w:vMerge/>
            <w:vAlign w:val="center"/>
          </w:tcPr>
          <w:p w14:paraId="1F6CFF87" w14:textId="77777777" w:rsidR="00BE22C8" w:rsidRDefault="00BE22C8" w:rsidP="00703BFB">
            <w:pPr>
              <w:widowControl/>
              <w:autoSpaceDE/>
              <w:autoSpaceDN/>
              <w:adjustRightInd/>
              <w:spacing w:after="160" w:line="259" w:lineRule="auto"/>
              <w:jc w:val="center"/>
              <w:rPr>
                <w:b/>
                <w:iCs/>
                <w:sz w:val="18"/>
                <w:szCs w:val="17"/>
              </w:rPr>
            </w:pPr>
          </w:p>
        </w:tc>
        <w:tc>
          <w:tcPr>
            <w:tcW w:w="833" w:type="pct"/>
            <w:vMerge/>
            <w:vAlign w:val="center"/>
          </w:tcPr>
          <w:p w14:paraId="339394D1" w14:textId="77777777" w:rsidR="00BE22C8" w:rsidRDefault="00BE22C8" w:rsidP="00703BFB">
            <w:pPr>
              <w:widowControl/>
              <w:autoSpaceDE/>
              <w:autoSpaceDN/>
              <w:adjustRightInd/>
              <w:spacing w:after="160" w:line="259" w:lineRule="auto"/>
              <w:jc w:val="center"/>
              <w:rPr>
                <w:b/>
                <w:iCs/>
                <w:sz w:val="18"/>
                <w:szCs w:val="17"/>
              </w:rPr>
            </w:pPr>
          </w:p>
        </w:tc>
        <w:tc>
          <w:tcPr>
            <w:tcW w:w="833" w:type="pct"/>
            <w:vMerge/>
            <w:vAlign w:val="center"/>
          </w:tcPr>
          <w:p w14:paraId="3FC0E74C" w14:textId="77777777" w:rsidR="00BE22C8" w:rsidRDefault="00BE22C8" w:rsidP="00703BFB">
            <w:pPr>
              <w:widowControl/>
              <w:autoSpaceDE/>
              <w:autoSpaceDN/>
              <w:adjustRightInd/>
              <w:spacing w:after="160" w:line="259" w:lineRule="auto"/>
              <w:jc w:val="center"/>
              <w:rPr>
                <w:b/>
                <w:iCs/>
                <w:sz w:val="18"/>
                <w:szCs w:val="17"/>
              </w:rPr>
            </w:pPr>
          </w:p>
        </w:tc>
        <w:tc>
          <w:tcPr>
            <w:tcW w:w="833" w:type="pct"/>
            <w:vAlign w:val="center"/>
          </w:tcPr>
          <w:p w14:paraId="542F6574" w14:textId="705FC0EA" w:rsidR="00BE22C8" w:rsidRDefault="00BE22C8" w:rsidP="00703BFB">
            <w:pPr>
              <w:widowControl/>
              <w:autoSpaceDE/>
              <w:autoSpaceDN/>
              <w:adjustRightInd/>
              <w:spacing w:after="160" w:line="259" w:lineRule="auto"/>
              <w:jc w:val="center"/>
              <w:rPr>
                <w:b/>
                <w:iCs/>
                <w:sz w:val="18"/>
                <w:szCs w:val="17"/>
              </w:rPr>
            </w:pPr>
            <w:r>
              <w:rPr>
                <w:b/>
                <w:iCs/>
                <w:sz w:val="18"/>
                <w:szCs w:val="17"/>
              </w:rPr>
              <w:t>Resolution / mm</w:t>
            </w:r>
          </w:p>
        </w:tc>
        <w:tc>
          <w:tcPr>
            <w:tcW w:w="834" w:type="pct"/>
            <w:vAlign w:val="center"/>
          </w:tcPr>
          <w:p w14:paraId="6676327D" w14:textId="395C0D61" w:rsidR="00BE22C8" w:rsidRDefault="00BE22C8" w:rsidP="00703BFB">
            <w:pPr>
              <w:widowControl/>
              <w:autoSpaceDE/>
              <w:autoSpaceDN/>
              <w:adjustRightInd/>
              <w:spacing w:after="160" w:line="259" w:lineRule="auto"/>
              <w:jc w:val="center"/>
              <w:rPr>
                <w:b/>
                <w:iCs/>
                <w:sz w:val="18"/>
                <w:szCs w:val="17"/>
              </w:rPr>
            </w:pPr>
            <w:r>
              <w:rPr>
                <w:b/>
                <w:iCs/>
                <w:sz w:val="18"/>
                <w:szCs w:val="17"/>
              </w:rPr>
              <w:t>Cycles</w:t>
            </w:r>
          </w:p>
        </w:tc>
      </w:tr>
      <w:tr w:rsidR="00BE22C8" w14:paraId="47409365" w14:textId="77777777" w:rsidTr="00BE21E5">
        <w:trPr>
          <w:trHeight w:val="283"/>
        </w:trPr>
        <w:tc>
          <w:tcPr>
            <w:tcW w:w="833" w:type="pct"/>
            <w:vAlign w:val="center"/>
          </w:tcPr>
          <w:p w14:paraId="123332CA" w14:textId="6D4F49C7" w:rsidR="00BE22C8" w:rsidRPr="00703BFB" w:rsidRDefault="00BE22C8" w:rsidP="00703BFB">
            <w:pPr>
              <w:widowControl/>
              <w:autoSpaceDE/>
              <w:autoSpaceDN/>
              <w:adjustRightInd/>
              <w:spacing w:after="160" w:line="259" w:lineRule="auto"/>
              <w:jc w:val="center"/>
              <w:rPr>
                <w:iCs/>
                <w:sz w:val="18"/>
                <w:szCs w:val="17"/>
              </w:rPr>
            </w:pPr>
            <w:r w:rsidRPr="00703BFB">
              <w:rPr>
                <w:iCs/>
                <w:sz w:val="18"/>
                <w:szCs w:val="17"/>
              </w:rPr>
              <w:t>001</w:t>
            </w:r>
          </w:p>
        </w:tc>
        <w:tc>
          <w:tcPr>
            <w:tcW w:w="833" w:type="pct"/>
            <w:vAlign w:val="center"/>
          </w:tcPr>
          <w:p w14:paraId="51302315" w14:textId="5704DA71" w:rsidR="00BE22C8" w:rsidRPr="00703BFB" w:rsidRDefault="00BE22C8" w:rsidP="00703BFB">
            <w:pPr>
              <w:widowControl/>
              <w:autoSpaceDE/>
              <w:autoSpaceDN/>
              <w:adjustRightInd/>
              <w:spacing w:after="160" w:line="259" w:lineRule="auto"/>
              <w:jc w:val="center"/>
              <w:rPr>
                <w:iCs/>
                <w:sz w:val="18"/>
                <w:szCs w:val="17"/>
              </w:rPr>
            </w:pPr>
            <w:r>
              <w:rPr>
                <w:iCs/>
                <w:sz w:val="18"/>
                <w:szCs w:val="17"/>
              </w:rPr>
              <w:t>1</w:t>
            </w:r>
          </w:p>
        </w:tc>
        <w:tc>
          <w:tcPr>
            <w:tcW w:w="833" w:type="pct"/>
            <w:vAlign w:val="center"/>
          </w:tcPr>
          <w:p w14:paraId="3EBEC335" w14:textId="78A5CA6D" w:rsidR="00BE22C8" w:rsidRPr="00703BFB" w:rsidRDefault="00BE22C8" w:rsidP="00703BFB">
            <w:pPr>
              <w:widowControl/>
              <w:autoSpaceDE/>
              <w:autoSpaceDN/>
              <w:adjustRightInd/>
              <w:spacing w:after="160" w:line="259" w:lineRule="auto"/>
              <w:jc w:val="center"/>
              <w:rPr>
                <w:iCs/>
                <w:sz w:val="18"/>
                <w:szCs w:val="17"/>
              </w:rPr>
            </w:pPr>
            <w:r>
              <w:rPr>
                <w:iCs/>
                <w:sz w:val="18"/>
                <w:szCs w:val="17"/>
              </w:rPr>
              <w:t>1.5</w:t>
            </w:r>
          </w:p>
        </w:tc>
        <w:tc>
          <w:tcPr>
            <w:tcW w:w="833" w:type="pct"/>
            <w:vAlign w:val="center"/>
          </w:tcPr>
          <w:p w14:paraId="37539548" w14:textId="495F454C" w:rsidR="00BE22C8" w:rsidRPr="00703BFB" w:rsidRDefault="00BE22C8" w:rsidP="00B73906">
            <w:pPr>
              <w:widowControl/>
              <w:autoSpaceDE/>
              <w:autoSpaceDN/>
              <w:adjustRightInd/>
              <w:spacing w:after="160" w:line="259" w:lineRule="auto"/>
              <w:jc w:val="center"/>
              <w:rPr>
                <w:iCs/>
                <w:sz w:val="18"/>
                <w:szCs w:val="17"/>
              </w:rPr>
            </w:pPr>
            <w:r>
              <w:rPr>
                <w:iCs/>
                <w:sz w:val="18"/>
                <w:szCs w:val="17"/>
              </w:rPr>
              <w:t>L:12 R:10</w:t>
            </w:r>
          </w:p>
        </w:tc>
        <w:tc>
          <w:tcPr>
            <w:tcW w:w="833" w:type="pct"/>
            <w:vAlign w:val="center"/>
          </w:tcPr>
          <w:p w14:paraId="1C92BA82" w14:textId="1B97A3FA" w:rsidR="00BE22C8" w:rsidRPr="00703BFB" w:rsidRDefault="00BE22C8" w:rsidP="00703BFB">
            <w:pPr>
              <w:widowControl/>
              <w:autoSpaceDE/>
              <w:autoSpaceDN/>
              <w:adjustRightInd/>
              <w:spacing w:after="160" w:line="259" w:lineRule="auto"/>
              <w:jc w:val="center"/>
              <w:rPr>
                <w:iCs/>
                <w:sz w:val="18"/>
                <w:szCs w:val="17"/>
              </w:rPr>
            </w:pPr>
            <w:r>
              <w:rPr>
                <w:iCs/>
                <w:sz w:val="18"/>
                <w:szCs w:val="17"/>
              </w:rPr>
              <w:t>1.5</w:t>
            </w:r>
          </w:p>
        </w:tc>
        <w:tc>
          <w:tcPr>
            <w:tcW w:w="834" w:type="pct"/>
            <w:vAlign w:val="center"/>
          </w:tcPr>
          <w:p w14:paraId="4409CE6A" w14:textId="51CDE38E" w:rsidR="00BE22C8" w:rsidRPr="00703BFB" w:rsidRDefault="00BE22C8" w:rsidP="00703BFB">
            <w:pPr>
              <w:widowControl/>
              <w:autoSpaceDE/>
              <w:autoSpaceDN/>
              <w:adjustRightInd/>
              <w:spacing w:after="160" w:line="259" w:lineRule="auto"/>
              <w:jc w:val="center"/>
              <w:rPr>
                <w:iCs/>
                <w:sz w:val="18"/>
                <w:szCs w:val="17"/>
              </w:rPr>
            </w:pPr>
            <w:r>
              <w:rPr>
                <w:iCs/>
                <w:sz w:val="18"/>
                <w:szCs w:val="17"/>
              </w:rPr>
              <w:t>12</w:t>
            </w:r>
          </w:p>
        </w:tc>
      </w:tr>
      <w:tr w:rsidR="00BE22C8" w14:paraId="36277791" w14:textId="77777777" w:rsidTr="00BE21E5">
        <w:trPr>
          <w:trHeight w:val="283"/>
        </w:trPr>
        <w:tc>
          <w:tcPr>
            <w:tcW w:w="833" w:type="pct"/>
            <w:vAlign w:val="center"/>
          </w:tcPr>
          <w:p w14:paraId="68D3F438" w14:textId="60B54CC6" w:rsidR="00BE22C8" w:rsidRPr="00703BFB" w:rsidRDefault="00BE22C8" w:rsidP="00703BFB">
            <w:pPr>
              <w:widowControl/>
              <w:autoSpaceDE/>
              <w:autoSpaceDN/>
              <w:adjustRightInd/>
              <w:spacing w:after="160" w:line="259" w:lineRule="auto"/>
              <w:jc w:val="center"/>
              <w:rPr>
                <w:iCs/>
                <w:sz w:val="18"/>
                <w:szCs w:val="17"/>
              </w:rPr>
            </w:pPr>
            <w:r w:rsidRPr="00703BFB">
              <w:rPr>
                <w:iCs/>
                <w:sz w:val="18"/>
                <w:szCs w:val="17"/>
              </w:rPr>
              <w:t>002</w:t>
            </w:r>
          </w:p>
        </w:tc>
        <w:tc>
          <w:tcPr>
            <w:tcW w:w="833" w:type="pct"/>
            <w:vAlign w:val="center"/>
          </w:tcPr>
          <w:p w14:paraId="264D022E" w14:textId="221AB2A4" w:rsidR="00BE22C8" w:rsidRPr="00703BFB" w:rsidRDefault="00BE22C8" w:rsidP="00703BFB">
            <w:pPr>
              <w:widowControl/>
              <w:autoSpaceDE/>
              <w:autoSpaceDN/>
              <w:adjustRightInd/>
              <w:spacing w:after="160" w:line="259" w:lineRule="auto"/>
              <w:jc w:val="center"/>
              <w:rPr>
                <w:iCs/>
                <w:sz w:val="18"/>
                <w:szCs w:val="17"/>
              </w:rPr>
            </w:pPr>
            <w:r>
              <w:rPr>
                <w:iCs/>
                <w:sz w:val="18"/>
                <w:szCs w:val="17"/>
              </w:rPr>
              <w:t>1</w:t>
            </w:r>
          </w:p>
        </w:tc>
        <w:tc>
          <w:tcPr>
            <w:tcW w:w="833" w:type="pct"/>
            <w:vAlign w:val="center"/>
          </w:tcPr>
          <w:p w14:paraId="73595F85" w14:textId="30706E72" w:rsidR="00BE22C8" w:rsidRPr="00703BFB" w:rsidRDefault="00BE22C8" w:rsidP="00B73906">
            <w:pPr>
              <w:widowControl/>
              <w:autoSpaceDE/>
              <w:autoSpaceDN/>
              <w:adjustRightInd/>
              <w:spacing w:after="160" w:line="259" w:lineRule="auto"/>
              <w:jc w:val="center"/>
              <w:rPr>
                <w:iCs/>
                <w:sz w:val="18"/>
                <w:szCs w:val="17"/>
              </w:rPr>
            </w:pPr>
            <w:r>
              <w:rPr>
                <w:iCs/>
                <w:sz w:val="18"/>
                <w:szCs w:val="17"/>
              </w:rPr>
              <w:t>1.25</w:t>
            </w:r>
          </w:p>
        </w:tc>
        <w:tc>
          <w:tcPr>
            <w:tcW w:w="833" w:type="pct"/>
            <w:vAlign w:val="center"/>
          </w:tcPr>
          <w:p w14:paraId="46B27617" w14:textId="3912F3F4" w:rsidR="00BE22C8" w:rsidRPr="00703BFB" w:rsidRDefault="00BE22C8" w:rsidP="00703BFB">
            <w:pPr>
              <w:widowControl/>
              <w:autoSpaceDE/>
              <w:autoSpaceDN/>
              <w:adjustRightInd/>
              <w:spacing w:after="160" w:line="259" w:lineRule="auto"/>
              <w:jc w:val="center"/>
              <w:rPr>
                <w:iCs/>
                <w:sz w:val="18"/>
                <w:szCs w:val="17"/>
              </w:rPr>
            </w:pPr>
            <w:r>
              <w:rPr>
                <w:iCs/>
                <w:sz w:val="18"/>
                <w:szCs w:val="17"/>
              </w:rPr>
              <w:t>8</w:t>
            </w:r>
          </w:p>
        </w:tc>
        <w:tc>
          <w:tcPr>
            <w:tcW w:w="833" w:type="pct"/>
            <w:vAlign w:val="center"/>
          </w:tcPr>
          <w:p w14:paraId="47692519" w14:textId="10B79D96" w:rsidR="00BE22C8" w:rsidRPr="00703BFB" w:rsidRDefault="00BE22C8" w:rsidP="00703BFB">
            <w:pPr>
              <w:widowControl/>
              <w:autoSpaceDE/>
              <w:autoSpaceDN/>
              <w:adjustRightInd/>
              <w:spacing w:after="160" w:line="259" w:lineRule="auto"/>
              <w:jc w:val="center"/>
              <w:rPr>
                <w:iCs/>
                <w:sz w:val="18"/>
                <w:szCs w:val="17"/>
              </w:rPr>
            </w:pPr>
            <w:r>
              <w:rPr>
                <w:iCs/>
                <w:sz w:val="18"/>
                <w:szCs w:val="17"/>
              </w:rPr>
              <w:t>1.5</w:t>
            </w:r>
          </w:p>
        </w:tc>
        <w:tc>
          <w:tcPr>
            <w:tcW w:w="834" w:type="pct"/>
            <w:vAlign w:val="center"/>
          </w:tcPr>
          <w:p w14:paraId="27C11AA2" w14:textId="47186CFC" w:rsidR="00BE22C8" w:rsidRPr="00703BFB" w:rsidRDefault="00BE22C8" w:rsidP="00703BFB">
            <w:pPr>
              <w:widowControl/>
              <w:autoSpaceDE/>
              <w:autoSpaceDN/>
              <w:adjustRightInd/>
              <w:spacing w:after="160" w:line="259" w:lineRule="auto"/>
              <w:jc w:val="center"/>
              <w:rPr>
                <w:iCs/>
                <w:sz w:val="18"/>
                <w:szCs w:val="17"/>
              </w:rPr>
            </w:pPr>
            <w:r>
              <w:rPr>
                <w:iCs/>
                <w:sz w:val="18"/>
                <w:szCs w:val="17"/>
              </w:rPr>
              <w:t>12</w:t>
            </w:r>
          </w:p>
        </w:tc>
      </w:tr>
      <w:tr w:rsidR="00BE22C8" w14:paraId="5BDF6AED" w14:textId="77777777" w:rsidTr="00BE21E5">
        <w:trPr>
          <w:trHeight w:val="283"/>
        </w:trPr>
        <w:tc>
          <w:tcPr>
            <w:tcW w:w="833" w:type="pct"/>
            <w:vAlign w:val="center"/>
          </w:tcPr>
          <w:p w14:paraId="09B0AA6E" w14:textId="23864B70" w:rsidR="00BE22C8" w:rsidRPr="00703BFB" w:rsidRDefault="00BE22C8" w:rsidP="00703BFB">
            <w:pPr>
              <w:widowControl/>
              <w:autoSpaceDE/>
              <w:autoSpaceDN/>
              <w:adjustRightInd/>
              <w:spacing w:after="160" w:line="259" w:lineRule="auto"/>
              <w:jc w:val="center"/>
              <w:rPr>
                <w:iCs/>
                <w:sz w:val="18"/>
                <w:szCs w:val="17"/>
              </w:rPr>
            </w:pPr>
            <w:r w:rsidRPr="00703BFB">
              <w:rPr>
                <w:iCs/>
                <w:sz w:val="18"/>
                <w:szCs w:val="17"/>
              </w:rPr>
              <w:t>003</w:t>
            </w:r>
          </w:p>
        </w:tc>
        <w:tc>
          <w:tcPr>
            <w:tcW w:w="833" w:type="pct"/>
            <w:vAlign w:val="center"/>
          </w:tcPr>
          <w:p w14:paraId="5986F7A8" w14:textId="3C150DF0" w:rsidR="00BE22C8" w:rsidRPr="00703BFB" w:rsidRDefault="00BE22C8" w:rsidP="00703BFB">
            <w:pPr>
              <w:widowControl/>
              <w:autoSpaceDE/>
              <w:autoSpaceDN/>
              <w:adjustRightInd/>
              <w:spacing w:after="160" w:line="259" w:lineRule="auto"/>
              <w:jc w:val="center"/>
              <w:rPr>
                <w:iCs/>
                <w:sz w:val="18"/>
                <w:szCs w:val="17"/>
              </w:rPr>
            </w:pPr>
            <w:r>
              <w:rPr>
                <w:iCs/>
                <w:sz w:val="18"/>
                <w:szCs w:val="17"/>
              </w:rPr>
              <w:t>0.85</w:t>
            </w:r>
          </w:p>
        </w:tc>
        <w:tc>
          <w:tcPr>
            <w:tcW w:w="833" w:type="pct"/>
            <w:vAlign w:val="center"/>
          </w:tcPr>
          <w:p w14:paraId="29D7BCA1" w14:textId="3E9481D0" w:rsidR="00BE22C8" w:rsidRPr="00703BFB" w:rsidRDefault="00BE22C8" w:rsidP="00703BFB">
            <w:pPr>
              <w:widowControl/>
              <w:autoSpaceDE/>
              <w:autoSpaceDN/>
              <w:adjustRightInd/>
              <w:spacing w:after="160" w:line="259" w:lineRule="auto"/>
              <w:jc w:val="center"/>
              <w:rPr>
                <w:iCs/>
                <w:sz w:val="18"/>
                <w:szCs w:val="17"/>
              </w:rPr>
            </w:pPr>
            <w:r>
              <w:rPr>
                <w:iCs/>
                <w:sz w:val="18"/>
                <w:szCs w:val="17"/>
              </w:rPr>
              <w:t>1.25</w:t>
            </w:r>
          </w:p>
        </w:tc>
        <w:tc>
          <w:tcPr>
            <w:tcW w:w="833" w:type="pct"/>
            <w:vAlign w:val="center"/>
          </w:tcPr>
          <w:p w14:paraId="546C22BC" w14:textId="0E65919F" w:rsidR="00BE22C8" w:rsidRPr="00703BFB" w:rsidRDefault="00BE22C8" w:rsidP="00703BFB">
            <w:pPr>
              <w:widowControl/>
              <w:autoSpaceDE/>
              <w:autoSpaceDN/>
              <w:adjustRightInd/>
              <w:spacing w:after="160" w:line="259" w:lineRule="auto"/>
              <w:jc w:val="center"/>
              <w:rPr>
                <w:iCs/>
                <w:sz w:val="18"/>
                <w:szCs w:val="17"/>
              </w:rPr>
            </w:pPr>
            <w:r>
              <w:rPr>
                <w:iCs/>
                <w:sz w:val="18"/>
                <w:szCs w:val="17"/>
              </w:rPr>
              <w:t>8</w:t>
            </w:r>
          </w:p>
        </w:tc>
        <w:tc>
          <w:tcPr>
            <w:tcW w:w="833" w:type="pct"/>
            <w:vAlign w:val="center"/>
          </w:tcPr>
          <w:p w14:paraId="537D739E" w14:textId="441AFC35" w:rsidR="00BE22C8" w:rsidRPr="00703BFB" w:rsidRDefault="00BE22C8" w:rsidP="00703BFB">
            <w:pPr>
              <w:widowControl/>
              <w:autoSpaceDE/>
              <w:autoSpaceDN/>
              <w:adjustRightInd/>
              <w:spacing w:after="160" w:line="259" w:lineRule="auto"/>
              <w:jc w:val="center"/>
              <w:rPr>
                <w:iCs/>
                <w:sz w:val="18"/>
                <w:szCs w:val="17"/>
              </w:rPr>
            </w:pPr>
            <w:r>
              <w:rPr>
                <w:iCs/>
                <w:sz w:val="18"/>
                <w:szCs w:val="17"/>
              </w:rPr>
              <w:t>1.5</w:t>
            </w:r>
          </w:p>
        </w:tc>
        <w:tc>
          <w:tcPr>
            <w:tcW w:w="834" w:type="pct"/>
            <w:vAlign w:val="center"/>
          </w:tcPr>
          <w:p w14:paraId="0EC94EC4" w14:textId="36C57A5C" w:rsidR="00BE22C8" w:rsidRPr="00703BFB" w:rsidRDefault="00BE22C8" w:rsidP="00703BFB">
            <w:pPr>
              <w:widowControl/>
              <w:autoSpaceDE/>
              <w:autoSpaceDN/>
              <w:adjustRightInd/>
              <w:spacing w:after="160" w:line="259" w:lineRule="auto"/>
              <w:jc w:val="center"/>
              <w:rPr>
                <w:iCs/>
                <w:sz w:val="18"/>
                <w:szCs w:val="17"/>
              </w:rPr>
            </w:pPr>
            <w:r>
              <w:rPr>
                <w:iCs/>
                <w:sz w:val="18"/>
                <w:szCs w:val="17"/>
              </w:rPr>
              <w:t>12</w:t>
            </w:r>
          </w:p>
        </w:tc>
      </w:tr>
      <w:tr w:rsidR="00BE22C8" w14:paraId="0A8BA7FF" w14:textId="77777777" w:rsidTr="00BE21E5">
        <w:trPr>
          <w:trHeight w:val="283"/>
        </w:trPr>
        <w:tc>
          <w:tcPr>
            <w:tcW w:w="833" w:type="pct"/>
            <w:vAlign w:val="center"/>
          </w:tcPr>
          <w:p w14:paraId="54989C36" w14:textId="671C85FC" w:rsidR="00BE22C8" w:rsidRPr="00703BFB" w:rsidRDefault="00BE22C8" w:rsidP="00703BFB">
            <w:pPr>
              <w:widowControl/>
              <w:autoSpaceDE/>
              <w:autoSpaceDN/>
              <w:adjustRightInd/>
              <w:spacing w:after="160" w:line="259" w:lineRule="auto"/>
              <w:jc w:val="center"/>
              <w:rPr>
                <w:iCs/>
                <w:sz w:val="18"/>
                <w:szCs w:val="17"/>
              </w:rPr>
            </w:pPr>
            <w:r>
              <w:rPr>
                <w:iCs/>
                <w:sz w:val="18"/>
                <w:szCs w:val="17"/>
              </w:rPr>
              <w:t>004</w:t>
            </w:r>
          </w:p>
        </w:tc>
        <w:tc>
          <w:tcPr>
            <w:tcW w:w="833" w:type="pct"/>
            <w:vAlign w:val="center"/>
          </w:tcPr>
          <w:p w14:paraId="7DAD9D14" w14:textId="17109C8E" w:rsidR="00BE22C8" w:rsidRPr="00703BFB" w:rsidRDefault="00BE22C8" w:rsidP="00703BFB">
            <w:pPr>
              <w:widowControl/>
              <w:autoSpaceDE/>
              <w:autoSpaceDN/>
              <w:adjustRightInd/>
              <w:spacing w:after="160" w:line="259" w:lineRule="auto"/>
              <w:jc w:val="center"/>
              <w:rPr>
                <w:iCs/>
                <w:sz w:val="18"/>
                <w:szCs w:val="17"/>
              </w:rPr>
            </w:pPr>
            <w:r>
              <w:rPr>
                <w:iCs/>
                <w:sz w:val="18"/>
                <w:szCs w:val="17"/>
              </w:rPr>
              <w:t>1</w:t>
            </w:r>
          </w:p>
        </w:tc>
        <w:tc>
          <w:tcPr>
            <w:tcW w:w="833" w:type="pct"/>
            <w:vAlign w:val="center"/>
          </w:tcPr>
          <w:p w14:paraId="087003D3" w14:textId="3FC44801" w:rsidR="00BE22C8" w:rsidRPr="00703BFB" w:rsidRDefault="00BE22C8" w:rsidP="00703BFB">
            <w:pPr>
              <w:widowControl/>
              <w:autoSpaceDE/>
              <w:autoSpaceDN/>
              <w:adjustRightInd/>
              <w:spacing w:after="160" w:line="259" w:lineRule="auto"/>
              <w:jc w:val="center"/>
              <w:rPr>
                <w:iCs/>
                <w:sz w:val="18"/>
                <w:szCs w:val="17"/>
              </w:rPr>
            </w:pPr>
            <w:r>
              <w:rPr>
                <w:iCs/>
                <w:sz w:val="18"/>
                <w:szCs w:val="17"/>
              </w:rPr>
              <w:t>1.25</w:t>
            </w:r>
          </w:p>
        </w:tc>
        <w:tc>
          <w:tcPr>
            <w:tcW w:w="833" w:type="pct"/>
            <w:vAlign w:val="center"/>
          </w:tcPr>
          <w:p w14:paraId="4C4F7D5C" w14:textId="1D632B24" w:rsidR="00BE22C8" w:rsidRPr="00703BFB" w:rsidRDefault="00BE22C8" w:rsidP="00703BFB">
            <w:pPr>
              <w:widowControl/>
              <w:autoSpaceDE/>
              <w:autoSpaceDN/>
              <w:adjustRightInd/>
              <w:spacing w:after="160" w:line="259" w:lineRule="auto"/>
              <w:jc w:val="center"/>
              <w:rPr>
                <w:iCs/>
                <w:sz w:val="18"/>
                <w:szCs w:val="17"/>
              </w:rPr>
            </w:pPr>
            <w:r>
              <w:rPr>
                <w:iCs/>
                <w:sz w:val="18"/>
                <w:szCs w:val="17"/>
              </w:rPr>
              <w:t>8</w:t>
            </w:r>
          </w:p>
        </w:tc>
        <w:tc>
          <w:tcPr>
            <w:tcW w:w="833" w:type="pct"/>
            <w:vAlign w:val="center"/>
          </w:tcPr>
          <w:p w14:paraId="208905BF" w14:textId="05D4BEFC" w:rsidR="00BE22C8" w:rsidRPr="00703BFB" w:rsidRDefault="00BE22C8" w:rsidP="00703BFB">
            <w:pPr>
              <w:widowControl/>
              <w:autoSpaceDE/>
              <w:autoSpaceDN/>
              <w:adjustRightInd/>
              <w:spacing w:after="160" w:line="259" w:lineRule="auto"/>
              <w:jc w:val="center"/>
              <w:rPr>
                <w:iCs/>
                <w:sz w:val="18"/>
                <w:szCs w:val="17"/>
              </w:rPr>
            </w:pPr>
            <w:r>
              <w:rPr>
                <w:iCs/>
                <w:sz w:val="18"/>
                <w:szCs w:val="17"/>
              </w:rPr>
              <w:t>1.5</w:t>
            </w:r>
          </w:p>
        </w:tc>
        <w:tc>
          <w:tcPr>
            <w:tcW w:w="834" w:type="pct"/>
            <w:vAlign w:val="center"/>
          </w:tcPr>
          <w:p w14:paraId="43AE2343" w14:textId="48DD18D9" w:rsidR="00BE22C8" w:rsidRPr="00703BFB" w:rsidRDefault="00BE22C8" w:rsidP="00703BFB">
            <w:pPr>
              <w:widowControl/>
              <w:autoSpaceDE/>
              <w:autoSpaceDN/>
              <w:adjustRightInd/>
              <w:spacing w:after="160" w:line="259" w:lineRule="auto"/>
              <w:jc w:val="center"/>
              <w:rPr>
                <w:iCs/>
                <w:sz w:val="18"/>
                <w:szCs w:val="17"/>
              </w:rPr>
            </w:pPr>
            <w:r>
              <w:rPr>
                <w:iCs/>
                <w:sz w:val="18"/>
                <w:szCs w:val="17"/>
              </w:rPr>
              <w:t>12</w:t>
            </w:r>
          </w:p>
        </w:tc>
      </w:tr>
      <w:tr w:rsidR="00BE22C8" w14:paraId="25D1ABC9" w14:textId="77777777" w:rsidTr="00BE21E5">
        <w:trPr>
          <w:trHeight w:val="283"/>
        </w:trPr>
        <w:tc>
          <w:tcPr>
            <w:tcW w:w="833" w:type="pct"/>
            <w:vAlign w:val="center"/>
          </w:tcPr>
          <w:p w14:paraId="055D154C" w14:textId="2B4337E5" w:rsidR="00BE22C8" w:rsidRPr="00703BFB" w:rsidRDefault="00BE22C8" w:rsidP="00703BFB">
            <w:pPr>
              <w:widowControl/>
              <w:autoSpaceDE/>
              <w:autoSpaceDN/>
              <w:adjustRightInd/>
              <w:spacing w:after="160" w:line="259" w:lineRule="auto"/>
              <w:jc w:val="center"/>
              <w:rPr>
                <w:iCs/>
                <w:sz w:val="18"/>
                <w:szCs w:val="17"/>
              </w:rPr>
            </w:pPr>
            <w:r>
              <w:rPr>
                <w:iCs/>
                <w:sz w:val="18"/>
                <w:szCs w:val="17"/>
              </w:rPr>
              <w:t>005</w:t>
            </w:r>
          </w:p>
        </w:tc>
        <w:tc>
          <w:tcPr>
            <w:tcW w:w="833" w:type="pct"/>
            <w:vAlign w:val="center"/>
          </w:tcPr>
          <w:p w14:paraId="5F06C62C" w14:textId="4054488F" w:rsidR="00BE22C8" w:rsidRPr="00703BFB" w:rsidRDefault="00BE22C8" w:rsidP="00703BFB">
            <w:pPr>
              <w:widowControl/>
              <w:autoSpaceDE/>
              <w:autoSpaceDN/>
              <w:adjustRightInd/>
              <w:spacing w:after="160" w:line="259" w:lineRule="auto"/>
              <w:jc w:val="center"/>
              <w:rPr>
                <w:iCs/>
                <w:sz w:val="18"/>
                <w:szCs w:val="17"/>
              </w:rPr>
            </w:pPr>
            <w:r>
              <w:rPr>
                <w:iCs/>
                <w:sz w:val="18"/>
                <w:szCs w:val="17"/>
              </w:rPr>
              <w:t>1</w:t>
            </w:r>
          </w:p>
        </w:tc>
        <w:tc>
          <w:tcPr>
            <w:tcW w:w="833" w:type="pct"/>
            <w:vAlign w:val="center"/>
          </w:tcPr>
          <w:p w14:paraId="21ED5D5A" w14:textId="1C4FFEBF" w:rsidR="00BE22C8" w:rsidRPr="00703BFB" w:rsidRDefault="00BE22C8" w:rsidP="00703BFB">
            <w:pPr>
              <w:widowControl/>
              <w:autoSpaceDE/>
              <w:autoSpaceDN/>
              <w:adjustRightInd/>
              <w:spacing w:after="160" w:line="259" w:lineRule="auto"/>
              <w:jc w:val="center"/>
              <w:rPr>
                <w:iCs/>
                <w:sz w:val="18"/>
                <w:szCs w:val="17"/>
              </w:rPr>
            </w:pPr>
            <w:r>
              <w:rPr>
                <w:iCs/>
                <w:sz w:val="18"/>
                <w:szCs w:val="17"/>
              </w:rPr>
              <w:t>1.5</w:t>
            </w:r>
          </w:p>
        </w:tc>
        <w:tc>
          <w:tcPr>
            <w:tcW w:w="833" w:type="pct"/>
            <w:vAlign w:val="center"/>
          </w:tcPr>
          <w:p w14:paraId="2A231798" w14:textId="4C920C7D" w:rsidR="00BE22C8" w:rsidRPr="00703BFB" w:rsidRDefault="00BE22C8" w:rsidP="00703BFB">
            <w:pPr>
              <w:widowControl/>
              <w:autoSpaceDE/>
              <w:autoSpaceDN/>
              <w:adjustRightInd/>
              <w:spacing w:after="160" w:line="259" w:lineRule="auto"/>
              <w:jc w:val="center"/>
              <w:rPr>
                <w:iCs/>
                <w:sz w:val="18"/>
                <w:szCs w:val="17"/>
              </w:rPr>
            </w:pPr>
            <w:r>
              <w:rPr>
                <w:iCs/>
                <w:sz w:val="18"/>
                <w:szCs w:val="17"/>
              </w:rPr>
              <w:t>12</w:t>
            </w:r>
          </w:p>
        </w:tc>
        <w:tc>
          <w:tcPr>
            <w:tcW w:w="1667" w:type="pct"/>
            <w:gridSpan w:val="2"/>
            <w:vMerge w:val="restart"/>
            <w:vAlign w:val="center"/>
          </w:tcPr>
          <w:p w14:paraId="63A20CA4" w14:textId="41362F2B" w:rsidR="00BE22C8" w:rsidRPr="00703BFB" w:rsidRDefault="00BE22C8" w:rsidP="00703BFB">
            <w:pPr>
              <w:widowControl/>
              <w:autoSpaceDE/>
              <w:autoSpaceDN/>
              <w:adjustRightInd/>
              <w:spacing w:after="160" w:line="259" w:lineRule="auto"/>
              <w:jc w:val="center"/>
              <w:rPr>
                <w:iCs/>
                <w:sz w:val="18"/>
                <w:szCs w:val="17"/>
              </w:rPr>
            </w:pPr>
          </w:p>
          <w:p w14:paraId="302D04A4" w14:textId="34772B4C" w:rsidR="00BE22C8" w:rsidRPr="00703BFB" w:rsidRDefault="00BE22C8" w:rsidP="00703BFB">
            <w:pPr>
              <w:widowControl/>
              <w:autoSpaceDE/>
              <w:autoSpaceDN/>
              <w:adjustRightInd/>
              <w:spacing w:after="160" w:line="259" w:lineRule="auto"/>
              <w:jc w:val="center"/>
              <w:rPr>
                <w:iCs/>
                <w:sz w:val="18"/>
                <w:szCs w:val="17"/>
              </w:rPr>
            </w:pPr>
          </w:p>
          <w:p w14:paraId="4A17D966" w14:textId="112E336A" w:rsidR="00BE22C8" w:rsidRPr="00703BFB" w:rsidRDefault="00BE22C8" w:rsidP="00703BFB">
            <w:pPr>
              <w:widowControl/>
              <w:autoSpaceDE/>
              <w:autoSpaceDN/>
              <w:adjustRightInd/>
              <w:spacing w:after="160" w:line="259" w:lineRule="auto"/>
              <w:jc w:val="center"/>
              <w:rPr>
                <w:iCs/>
                <w:sz w:val="18"/>
                <w:szCs w:val="17"/>
              </w:rPr>
            </w:pPr>
          </w:p>
          <w:p w14:paraId="0FFC0562" w14:textId="1CB61AC8" w:rsidR="00BE22C8" w:rsidRPr="00703BFB" w:rsidRDefault="00BE22C8" w:rsidP="00703BFB">
            <w:pPr>
              <w:widowControl/>
              <w:autoSpaceDE/>
              <w:autoSpaceDN/>
              <w:adjustRightInd/>
              <w:spacing w:after="160" w:line="259" w:lineRule="auto"/>
              <w:jc w:val="center"/>
              <w:rPr>
                <w:iCs/>
                <w:sz w:val="18"/>
                <w:szCs w:val="17"/>
              </w:rPr>
            </w:pPr>
          </w:p>
          <w:p w14:paraId="52674695" w14:textId="6F33439F" w:rsidR="00BE22C8" w:rsidRPr="00703BFB" w:rsidRDefault="00BE22C8" w:rsidP="00703BFB">
            <w:pPr>
              <w:widowControl/>
              <w:autoSpaceDE/>
              <w:autoSpaceDN/>
              <w:adjustRightInd/>
              <w:spacing w:after="160" w:line="259" w:lineRule="auto"/>
              <w:jc w:val="center"/>
              <w:rPr>
                <w:iCs/>
                <w:sz w:val="18"/>
                <w:szCs w:val="17"/>
              </w:rPr>
            </w:pPr>
          </w:p>
          <w:p w14:paraId="5F0BB4FE" w14:textId="24370E7B" w:rsidR="00BE22C8" w:rsidRPr="00703BFB" w:rsidRDefault="00BE22C8" w:rsidP="00703BFB">
            <w:pPr>
              <w:widowControl/>
              <w:autoSpaceDE/>
              <w:autoSpaceDN/>
              <w:adjustRightInd/>
              <w:spacing w:after="160" w:line="259" w:lineRule="auto"/>
              <w:jc w:val="center"/>
              <w:rPr>
                <w:iCs/>
                <w:sz w:val="18"/>
                <w:szCs w:val="17"/>
              </w:rPr>
            </w:pPr>
          </w:p>
          <w:p w14:paraId="5F2B5F92" w14:textId="4E04AB93" w:rsidR="00BE22C8" w:rsidRPr="00703BFB" w:rsidRDefault="00BE22C8" w:rsidP="00703BFB">
            <w:pPr>
              <w:widowControl/>
              <w:autoSpaceDE/>
              <w:autoSpaceDN/>
              <w:adjustRightInd/>
              <w:spacing w:after="160" w:line="259" w:lineRule="auto"/>
              <w:jc w:val="center"/>
              <w:rPr>
                <w:iCs/>
                <w:sz w:val="18"/>
                <w:szCs w:val="17"/>
              </w:rPr>
            </w:pPr>
          </w:p>
          <w:p w14:paraId="1DFE4214" w14:textId="13736C0B" w:rsidR="00BE22C8" w:rsidRPr="00703BFB" w:rsidRDefault="00BE22C8" w:rsidP="00703BFB">
            <w:pPr>
              <w:widowControl/>
              <w:autoSpaceDE/>
              <w:autoSpaceDN/>
              <w:adjustRightInd/>
              <w:spacing w:after="160" w:line="259" w:lineRule="auto"/>
              <w:jc w:val="center"/>
              <w:rPr>
                <w:iCs/>
                <w:sz w:val="18"/>
                <w:szCs w:val="17"/>
              </w:rPr>
            </w:pPr>
          </w:p>
          <w:p w14:paraId="3E39AB2B" w14:textId="4C632AF2" w:rsidR="00BE22C8" w:rsidRPr="00703BFB" w:rsidRDefault="00BE22C8" w:rsidP="00703BFB">
            <w:pPr>
              <w:widowControl/>
              <w:autoSpaceDE/>
              <w:autoSpaceDN/>
              <w:adjustRightInd/>
              <w:spacing w:after="160" w:line="259" w:lineRule="auto"/>
              <w:jc w:val="center"/>
              <w:rPr>
                <w:iCs/>
                <w:sz w:val="18"/>
                <w:szCs w:val="17"/>
              </w:rPr>
            </w:pPr>
          </w:p>
          <w:p w14:paraId="45686969" w14:textId="7EC0FAD1" w:rsidR="00BE22C8" w:rsidRPr="00703BFB" w:rsidRDefault="00BE22C8" w:rsidP="00703BFB">
            <w:pPr>
              <w:widowControl/>
              <w:autoSpaceDE/>
              <w:autoSpaceDN/>
              <w:adjustRightInd/>
              <w:spacing w:after="160" w:line="259" w:lineRule="auto"/>
              <w:jc w:val="center"/>
              <w:rPr>
                <w:iCs/>
                <w:sz w:val="18"/>
                <w:szCs w:val="17"/>
              </w:rPr>
            </w:pPr>
          </w:p>
          <w:p w14:paraId="51A0C459" w14:textId="423B79EB" w:rsidR="00BE22C8" w:rsidRPr="00703BFB" w:rsidRDefault="00BE22C8" w:rsidP="00703BFB">
            <w:pPr>
              <w:widowControl/>
              <w:autoSpaceDE/>
              <w:autoSpaceDN/>
              <w:adjustRightInd/>
              <w:spacing w:after="160" w:line="259" w:lineRule="auto"/>
              <w:jc w:val="center"/>
              <w:rPr>
                <w:iCs/>
                <w:sz w:val="18"/>
                <w:szCs w:val="17"/>
              </w:rPr>
            </w:pPr>
          </w:p>
          <w:p w14:paraId="1F99770E" w14:textId="0558FF01" w:rsidR="00BE22C8" w:rsidRPr="00703BFB" w:rsidRDefault="00BE22C8" w:rsidP="00703BFB">
            <w:pPr>
              <w:widowControl/>
              <w:autoSpaceDE/>
              <w:autoSpaceDN/>
              <w:adjustRightInd/>
              <w:spacing w:after="160" w:line="259" w:lineRule="auto"/>
              <w:jc w:val="center"/>
              <w:rPr>
                <w:iCs/>
                <w:sz w:val="18"/>
                <w:szCs w:val="17"/>
              </w:rPr>
            </w:pPr>
          </w:p>
          <w:p w14:paraId="5D791D11" w14:textId="0874D696" w:rsidR="00BE22C8" w:rsidRPr="00703BFB" w:rsidRDefault="00BE22C8" w:rsidP="00703BFB">
            <w:pPr>
              <w:widowControl/>
              <w:autoSpaceDE/>
              <w:autoSpaceDN/>
              <w:adjustRightInd/>
              <w:spacing w:after="160" w:line="259" w:lineRule="auto"/>
              <w:jc w:val="center"/>
              <w:rPr>
                <w:iCs/>
                <w:sz w:val="18"/>
                <w:szCs w:val="17"/>
              </w:rPr>
            </w:pPr>
          </w:p>
          <w:p w14:paraId="0A5CEBDF" w14:textId="700199C4" w:rsidR="00BE22C8" w:rsidRPr="00703BFB" w:rsidRDefault="00BE22C8" w:rsidP="00703BFB">
            <w:pPr>
              <w:widowControl/>
              <w:autoSpaceDE/>
              <w:autoSpaceDN/>
              <w:adjustRightInd/>
              <w:spacing w:after="160" w:line="259" w:lineRule="auto"/>
              <w:jc w:val="center"/>
              <w:rPr>
                <w:iCs/>
                <w:sz w:val="18"/>
                <w:szCs w:val="17"/>
              </w:rPr>
            </w:pPr>
          </w:p>
          <w:p w14:paraId="29D1838F" w14:textId="3FC126FD" w:rsidR="00BE22C8" w:rsidRPr="00703BFB" w:rsidRDefault="00BE22C8" w:rsidP="00703BFB">
            <w:pPr>
              <w:widowControl/>
              <w:autoSpaceDE/>
              <w:autoSpaceDN/>
              <w:adjustRightInd/>
              <w:spacing w:after="160" w:line="259" w:lineRule="auto"/>
              <w:jc w:val="center"/>
              <w:rPr>
                <w:iCs/>
                <w:sz w:val="18"/>
                <w:szCs w:val="17"/>
              </w:rPr>
            </w:pPr>
          </w:p>
          <w:p w14:paraId="65B0CB9B" w14:textId="12F0ED02" w:rsidR="00BE22C8" w:rsidRPr="00703BFB" w:rsidRDefault="00BE22C8" w:rsidP="00703BFB">
            <w:pPr>
              <w:widowControl/>
              <w:autoSpaceDE/>
              <w:autoSpaceDN/>
              <w:adjustRightInd/>
              <w:spacing w:after="160" w:line="259" w:lineRule="auto"/>
              <w:jc w:val="center"/>
              <w:rPr>
                <w:iCs/>
                <w:sz w:val="18"/>
                <w:szCs w:val="17"/>
              </w:rPr>
            </w:pPr>
          </w:p>
          <w:p w14:paraId="4A7FDE29" w14:textId="56BC5AB6" w:rsidR="00BE22C8" w:rsidRPr="00703BFB" w:rsidRDefault="00BE22C8" w:rsidP="00703BFB">
            <w:pPr>
              <w:widowControl/>
              <w:autoSpaceDE/>
              <w:autoSpaceDN/>
              <w:adjustRightInd/>
              <w:spacing w:after="160" w:line="259" w:lineRule="auto"/>
              <w:jc w:val="center"/>
              <w:rPr>
                <w:iCs/>
                <w:sz w:val="18"/>
                <w:szCs w:val="17"/>
              </w:rPr>
            </w:pPr>
          </w:p>
          <w:p w14:paraId="64BF9C07" w14:textId="267AB778" w:rsidR="00BE22C8" w:rsidRPr="00703BFB" w:rsidRDefault="00BE22C8" w:rsidP="00703BFB">
            <w:pPr>
              <w:spacing w:after="160" w:line="259" w:lineRule="auto"/>
              <w:jc w:val="center"/>
              <w:rPr>
                <w:iCs/>
                <w:sz w:val="18"/>
                <w:szCs w:val="17"/>
              </w:rPr>
            </w:pPr>
          </w:p>
        </w:tc>
      </w:tr>
      <w:tr w:rsidR="00BE22C8" w14:paraId="0F70D186" w14:textId="77777777" w:rsidTr="00BE21E5">
        <w:trPr>
          <w:trHeight w:val="283"/>
        </w:trPr>
        <w:tc>
          <w:tcPr>
            <w:tcW w:w="833" w:type="pct"/>
            <w:vAlign w:val="center"/>
          </w:tcPr>
          <w:p w14:paraId="68CF0EC0" w14:textId="4DC19020" w:rsidR="00BE22C8" w:rsidRPr="00703BFB" w:rsidRDefault="00BE22C8" w:rsidP="00703BFB">
            <w:pPr>
              <w:widowControl/>
              <w:autoSpaceDE/>
              <w:autoSpaceDN/>
              <w:adjustRightInd/>
              <w:spacing w:after="160" w:line="259" w:lineRule="auto"/>
              <w:jc w:val="center"/>
              <w:rPr>
                <w:iCs/>
                <w:sz w:val="18"/>
                <w:szCs w:val="17"/>
              </w:rPr>
            </w:pPr>
            <w:r>
              <w:rPr>
                <w:iCs/>
                <w:sz w:val="18"/>
                <w:szCs w:val="17"/>
              </w:rPr>
              <w:t>006</w:t>
            </w:r>
          </w:p>
        </w:tc>
        <w:tc>
          <w:tcPr>
            <w:tcW w:w="833" w:type="pct"/>
            <w:vAlign w:val="center"/>
          </w:tcPr>
          <w:p w14:paraId="6A75DC40" w14:textId="6E518151" w:rsidR="00BE22C8" w:rsidRPr="00703BFB" w:rsidRDefault="00BE22C8" w:rsidP="00703BFB">
            <w:pPr>
              <w:widowControl/>
              <w:autoSpaceDE/>
              <w:autoSpaceDN/>
              <w:adjustRightInd/>
              <w:spacing w:after="160" w:line="259" w:lineRule="auto"/>
              <w:jc w:val="center"/>
              <w:rPr>
                <w:iCs/>
                <w:sz w:val="18"/>
                <w:szCs w:val="17"/>
              </w:rPr>
            </w:pPr>
            <w:r>
              <w:rPr>
                <w:iCs/>
                <w:sz w:val="18"/>
                <w:szCs w:val="17"/>
              </w:rPr>
              <w:t>0.2</w:t>
            </w:r>
          </w:p>
        </w:tc>
        <w:tc>
          <w:tcPr>
            <w:tcW w:w="833" w:type="pct"/>
            <w:vAlign w:val="center"/>
          </w:tcPr>
          <w:p w14:paraId="468F70CC" w14:textId="25E7F3E5" w:rsidR="00BE22C8" w:rsidRPr="00703BFB" w:rsidRDefault="00BE22C8" w:rsidP="00703BFB">
            <w:pPr>
              <w:widowControl/>
              <w:autoSpaceDE/>
              <w:autoSpaceDN/>
              <w:adjustRightInd/>
              <w:spacing w:after="160" w:line="259" w:lineRule="auto"/>
              <w:jc w:val="center"/>
              <w:rPr>
                <w:iCs/>
                <w:sz w:val="18"/>
                <w:szCs w:val="17"/>
              </w:rPr>
            </w:pPr>
            <w:r>
              <w:rPr>
                <w:iCs/>
                <w:sz w:val="18"/>
                <w:szCs w:val="17"/>
              </w:rPr>
              <w:t>1.5</w:t>
            </w:r>
          </w:p>
        </w:tc>
        <w:tc>
          <w:tcPr>
            <w:tcW w:w="833" w:type="pct"/>
            <w:vAlign w:val="center"/>
          </w:tcPr>
          <w:p w14:paraId="07E70B05" w14:textId="69A6FDE2" w:rsidR="00BE22C8" w:rsidRPr="00703BFB" w:rsidRDefault="00BE22C8" w:rsidP="00703BFB">
            <w:pPr>
              <w:widowControl/>
              <w:autoSpaceDE/>
              <w:autoSpaceDN/>
              <w:adjustRightInd/>
              <w:spacing w:after="160" w:line="259" w:lineRule="auto"/>
              <w:jc w:val="center"/>
              <w:rPr>
                <w:iCs/>
                <w:sz w:val="18"/>
                <w:szCs w:val="17"/>
              </w:rPr>
            </w:pPr>
            <w:r>
              <w:rPr>
                <w:iCs/>
                <w:sz w:val="18"/>
                <w:szCs w:val="17"/>
              </w:rPr>
              <w:t>L:12 R:10</w:t>
            </w:r>
          </w:p>
        </w:tc>
        <w:tc>
          <w:tcPr>
            <w:tcW w:w="1667" w:type="pct"/>
            <w:gridSpan w:val="2"/>
            <w:vMerge/>
            <w:vAlign w:val="center"/>
          </w:tcPr>
          <w:p w14:paraId="690F6A60" w14:textId="7953548C" w:rsidR="00BE22C8" w:rsidRPr="00703BFB" w:rsidRDefault="00BE22C8" w:rsidP="00703BFB">
            <w:pPr>
              <w:spacing w:after="160" w:line="259" w:lineRule="auto"/>
              <w:jc w:val="center"/>
              <w:rPr>
                <w:iCs/>
                <w:sz w:val="18"/>
                <w:szCs w:val="17"/>
              </w:rPr>
            </w:pPr>
          </w:p>
        </w:tc>
      </w:tr>
      <w:tr w:rsidR="00BE22C8" w14:paraId="0CD7D6AA" w14:textId="77777777" w:rsidTr="00BE21E5">
        <w:trPr>
          <w:trHeight w:val="283"/>
        </w:trPr>
        <w:tc>
          <w:tcPr>
            <w:tcW w:w="833" w:type="pct"/>
            <w:vAlign w:val="center"/>
          </w:tcPr>
          <w:p w14:paraId="2EBA381E" w14:textId="2A2C6D77" w:rsidR="00BE22C8" w:rsidRPr="00703BFB" w:rsidRDefault="00BE22C8" w:rsidP="00703BFB">
            <w:pPr>
              <w:widowControl/>
              <w:autoSpaceDE/>
              <w:autoSpaceDN/>
              <w:adjustRightInd/>
              <w:spacing w:after="160" w:line="259" w:lineRule="auto"/>
              <w:jc w:val="center"/>
              <w:rPr>
                <w:iCs/>
                <w:sz w:val="18"/>
                <w:szCs w:val="17"/>
              </w:rPr>
            </w:pPr>
            <w:r>
              <w:rPr>
                <w:iCs/>
                <w:sz w:val="18"/>
                <w:szCs w:val="17"/>
              </w:rPr>
              <w:t>007</w:t>
            </w:r>
          </w:p>
        </w:tc>
        <w:tc>
          <w:tcPr>
            <w:tcW w:w="833" w:type="pct"/>
            <w:vAlign w:val="center"/>
          </w:tcPr>
          <w:p w14:paraId="39079012" w14:textId="0E9C55E9" w:rsidR="00BE22C8" w:rsidRPr="00703BFB" w:rsidRDefault="00BE22C8" w:rsidP="00703BFB">
            <w:pPr>
              <w:widowControl/>
              <w:autoSpaceDE/>
              <w:autoSpaceDN/>
              <w:adjustRightInd/>
              <w:spacing w:after="160" w:line="259" w:lineRule="auto"/>
              <w:jc w:val="center"/>
              <w:rPr>
                <w:iCs/>
                <w:sz w:val="18"/>
                <w:szCs w:val="17"/>
              </w:rPr>
            </w:pPr>
            <w:r>
              <w:rPr>
                <w:iCs/>
                <w:sz w:val="18"/>
                <w:szCs w:val="17"/>
              </w:rPr>
              <w:t>1</w:t>
            </w:r>
          </w:p>
        </w:tc>
        <w:tc>
          <w:tcPr>
            <w:tcW w:w="833" w:type="pct"/>
            <w:vAlign w:val="center"/>
          </w:tcPr>
          <w:p w14:paraId="722ECCB7" w14:textId="4054A4F4" w:rsidR="00BE22C8" w:rsidRPr="00703BFB" w:rsidRDefault="00BE22C8" w:rsidP="00703BFB">
            <w:pPr>
              <w:widowControl/>
              <w:autoSpaceDE/>
              <w:autoSpaceDN/>
              <w:adjustRightInd/>
              <w:spacing w:after="160" w:line="259" w:lineRule="auto"/>
              <w:jc w:val="center"/>
              <w:rPr>
                <w:iCs/>
                <w:sz w:val="18"/>
                <w:szCs w:val="17"/>
              </w:rPr>
            </w:pPr>
            <w:r>
              <w:rPr>
                <w:iCs/>
                <w:sz w:val="18"/>
                <w:szCs w:val="17"/>
              </w:rPr>
              <w:t>1.5</w:t>
            </w:r>
          </w:p>
        </w:tc>
        <w:tc>
          <w:tcPr>
            <w:tcW w:w="833" w:type="pct"/>
            <w:vAlign w:val="center"/>
          </w:tcPr>
          <w:p w14:paraId="087081F1" w14:textId="3F9D29AA" w:rsidR="00BE22C8" w:rsidRPr="00703BFB" w:rsidRDefault="00BE22C8" w:rsidP="00703BFB">
            <w:pPr>
              <w:widowControl/>
              <w:autoSpaceDE/>
              <w:autoSpaceDN/>
              <w:adjustRightInd/>
              <w:spacing w:after="160" w:line="259" w:lineRule="auto"/>
              <w:jc w:val="center"/>
              <w:rPr>
                <w:iCs/>
                <w:sz w:val="18"/>
                <w:szCs w:val="17"/>
              </w:rPr>
            </w:pPr>
            <w:r>
              <w:rPr>
                <w:iCs/>
                <w:sz w:val="18"/>
                <w:szCs w:val="17"/>
              </w:rPr>
              <w:t>10</w:t>
            </w:r>
          </w:p>
        </w:tc>
        <w:tc>
          <w:tcPr>
            <w:tcW w:w="1667" w:type="pct"/>
            <w:gridSpan w:val="2"/>
            <w:vMerge/>
            <w:vAlign w:val="center"/>
          </w:tcPr>
          <w:p w14:paraId="2BEBB6FD" w14:textId="12CD1E84" w:rsidR="00BE22C8" w:rsidRPr="00703BFB" w:rsidRDefault="00BE22C8" w:rsidP="00703BFB">
            <w:pPr>
              <w:spacing w:after="160" w:line="259" w:lineRule="auto"/>
              <w:jc w:val="center"/>
              <w:rPr>
                <w:iCs/>
                <w:sz w:val="18"/>
                <w:szCs w:val="17"/>
              </w:rPr>
            </w:pPr>
          </w:p>
        </w:tc>
      </w:tr>
      <w:tr w:rsidR="00BE22C8" w14:paraId="4E54E418" w14:textId="77777777" w:rsidTr="00BE21E5">
        <w:trPr>
          <w:trHeight w:val="283"/>
        </w:trPr>
        <w:tc>
          <w:tcPr>
            <w:tcW w:w="833" w:type="pct"/>
            <w:vAlign w:val="center"/>
          </w:tcPr>
          <w:p w14:paraId="3A8A54CE" w14:textId="4179E7D6" w:rsidR="00BE22C8" w:rsidRPr="00703BFB" w:rsidRDefault="00BE22C8" w:rsidP="00703BFB">
            <w:pPr>
              <w:widowControl/>
              <w:autoSpaceDE/>
              <w:autoSpaceDN/>
              <w:adjustRightInd/>
              <w:spacing w:after="160" w:line="259" w:lineRule="auto"/>
              <w:jc w:val="center"/>
              <w:rPr>
                <w:iCs/>
                <w:sz w:val="18"/>
                <w:szCs w:val="17"/>
              </w:rPr>
            </w:pPr>
            <w:r>
              <w:rPr>
                <w:iCs/>
                <w:sz w:val="18"/>
                <w:szCs w:val="17"/>
              </w:rPr>
              <w:t>008</w:t>
            </w:r>
          </w:p>
        </w:tc>
        <w:tc>
          <w:tcPr>
            <w:tcW w:w="833" w:type="pct"/>
            <w:vAlign w:val="center"/>
          </w:tcPr>
          <w:p w14:paraId="67E44657" w14:textId="4F5DEAB0" w:rsidR="00BE22C8" w:rsidRPr="00703BFB" w:rsidRDefault="00BE22C8" w:rsidP="00703BFB">
            <w:pPr>
              <w:widowControl/>
              <w:autoSpaceDE/>
              <w:autoSpaceDN/>
              <w:adjustRightInd/>
              <w:spacing w:after="160" w:line="259" w:lineRule="auto"/>
              <w:jc w:val="center"/>
              <w:rPr>
                <w:iCs/>
                <w:sz w:val="18"/>
                <w:szCs w:val="17"/>
              </w:rPr>
            </w:pPr>
            <w:r>
              <w:rPr>
                <w:iCs/>
                <w:sz w:val="18"/>
                <w:szCs w:val="17"/>
              </w:rPr>
              <w:t>1</w:t>
            </w:r>
          </w:p>
        </w:tc>
        <w:tc>
          <w:tcPr>
            <w:tcW w:w="833" w:type="pct"/>
            <w:vAlign w:val="center"/>
          </w:tcPr>
          <w:p w14:paraId="3B6B59D6" w14:textId="47D488F7" w:rsidR="00BE22C8" w:rsidRPr="00703BFB" w:rsidRDefault="00BE22C8" w:rsidP="00703BFB">
            <w:pPr>
              <w:widowControl/>
              <w:autoSpaceDE/>
              <w:autoSpaceDN/>
              <w:adjustRightInd/>
              <w:spacing w:after="160" w:line="259" w:lineRule="auto"/>
              <w:jc w:val="center"/>
              <w:rPr>
                <w:iCs/>
                <w:sz w:val="18"/>
                <w:szCs w:val="17"/>
              </w:rPr>
            </w:pPr>
            <w:r>
              <w:rPr>
                <w:iCs/>
                <w:sz w:val="18"/>
                <w:szCs w:val="17"/>
              </w:rPr>
              <w:t>1.5</w:t>
            </w:r>
          </w:p>
        </w:tc>
        <w:tc>
          <w:tcPr>
            <w:tcW w:w="833" w:type="pct"/>
            <w:vAlign w:val="center"/>
          </w:tcPr>
          <w:p w14:paraId="2062459B" w14:textId="71BEEB2F" w:rsidR="00BE22C8" w:rsidRPr="00703BFB" w:rsidRDefault="00BE22C8" w:rsidP="00703BFB">
            <w:pPr>
              <w:widowControl/>
              <w:autoSpaceDE/>
              <w:autoSpaceDN/>
              <w:adjustRightInd/>
              <w:spacing w:after="160" w:line="259" w:lineRule="auto"/>
              <w:jc w:val="center"/>
              <w:rPr>
                <w:iCs/>
                <w:sz w:val="18"/>
                <w:szCs w:val="17"/>
              </w:rPr>
            </w:pPr>
            <w:r>
              <w:rPr>
                <w:iCs/>
                <w:sz w:val="18"/>
                <w:szCs w:val="17"/>
              </w:rPr>
              <w:t>10</w:t>
            </w:r>
          </w:p>
        </w:tc>
        <w:tc>
          <w:tcPr>
            <w:tcW w:w="1667" w:type="pct"/>
            <w:gridSpan w:val="2"/>
            <w:vMerge/>
            <w:vAlign w:val="center"/>
          </w:tcPr>
          <w:p w14:paraId="413FF989" w14:textId="676479DD" w:rsidR="00BE22C8" w:rsidRPr="00703BFB" w:rsidRDefault="00BE22C8" w:rsidP="00703BFB">
            <w:pPr>
              <w:spacing w:after="160" w:line="259" w:lineRule="auto"/>
              <w:jc w:val="center"/>
              <w:rPr>
                <w:iCs/>
                <w:sz w:val="18"/>
                <w:szCs w:val="17"/>
              </w:rPr>
            </w:pPr>
          </w:p>
        </w:tc>
      </w:tr>
      <w:tr w:rsidR="00BE22C8" w14:paraId="6806F024" w14:textId="77777777" w:rsidTr="00BE21E5">
        <w:trPr>
          <w:trHeight w:val="283"/>
        </w:trPr>
        <w:tc>
          <w:tcPr>
            <w:tcW w:w="833" w:type="pct"/>
            <w:vAlign w:val="center"/>
          </w:tcPr>
          <w:p w14:paraId="2CC8ADAE" w14:textId="3601DAC6" w:rsidR="00BE22C8" w:rsidRPr="00703BFB" w:rsidRDefault="00BE22C8" w:rsidP="00703BFB">
            <w:pPr>
              <w:widowControl/>
              <w:autoSpaceDE/>
              <w:autoSpaceDN/>
              <w:adjustRightInd/>
              <w:spacing w:after="160" w:line="259" w:lineRule="auto"/>
              <w:jc w:val="center"/>
              <w:rPr>
                <w:iCs/>
                <w:sz w:val="18"/>
                <w:szCs w:val="17"/>
              </w:rPr>
            </w:pPr>
            <w:r>
              <w:rPr>
                <w:iCs/>
                <w:sz w:val="18"/>
                <w:szCs w:val="17"/>
              </w:rPr>
              <w:t>009</w:t>
            </w:r>
          </w:p>
        </w:tc>
        <w:tc>
          <w:tcPr>
            <w:tcW w:w="833" w:type="pct"/>
            <w:vAlign w:val="center"/>
          </w:tcPr>
          <w:p w14:paraId="29BBB126" w14:textId="0AFD43B7" w:rsidR="00BE22C8" w:rsidRPr="00703BFB" w:rsidRDefault="00BE22C8" w:rsidP="00703BFB">
            <w:pPr>
              <w:widowControl/>
              <w:autoSpaceDE/>
              <w:autoSpaceDN/>
              <w:adjustRightInd/>
              <w:spacing w:after="160" w:line="259" w:lineRule="auto"/>
              <w:jc w:val="center"/>
              <w:rPr>
                <w:iCs/>
                <w:sz w:val="18"/>
                <w:szCs w:val="17"/>
              </w:rPr>
            </w:pPr>
            <w:r>
              <w:rPr>
                <w:iCs/>
                <w:sz w:val="18"/>
                <w:szCs w:val="17"/>
              </w:rPr>
              <w:t>1</w:t>
            </w:r>
          </w:p>
        </w:tc>
        <w:tc>
          <w:tcPr>
            <w:tcW w:w="833" w:type="pct"/>
            <w:vAlign w:val="center"/>
          </w:tcPr>
          <w:p w14:paraId="2087B67B" w14:textId="2ECCAD88" w:rsidR="00BE22C8" w:rsidRPr="00703BFB" w:rsidRDefault="00BE22C8" w:rsidP="00703BFB">
            <w:pPr>
              <w:widowControl/>
              <w:autoSpaceDE/>
              <w:autoSpaceDN/>
              <w:adjustRightInd/>
              <w:spacing w:after="160" w:line="259" w:lineRule="auto"/>
              <w:jc w:val="center"/>
              <w:rPr>
                <w:iCs/>
                <w:sz w:val="18"/>
                <w:szCs w:val="17"/>
              </w:rPr>
            </w:pPr>
            <w:r>
              <w:rPr>
                <w:iCs/>
                <w:sz w:val="18"/>
                <w:szCs w:val="17"/>
              </w:rPr>
              <w:t>1.25</w:t>
            </w:r>
          </w:p>
        </w:tc>
        <w:tc>
          <w:tcPr>
            <w:tcW w:w="833" w:type="pct"/>
            <w:vAlign w:val="center"/>
          </w:tcPr>
          <w:p w14:paraId="11703E97" w14:textId="23F85CCD" w:rsidR="00BE22C8" w:rsidRPr="00703BFB" w:rsidRDefault="00BE22C8" w:rsidP="00703BFB">
            <w:pPr>
              <w:widowControl/>
              <w:autoSpaceDE/>
              <w:autoSpaceDN/>
              <w:adjustRightInd/>
              <w:spacing w:after="160" w:line="259" w:lineRule="auto"/>
              <w:jc w:val="center"/>
              <w:rPr>
                <w:iCs/>
                <w:sz w:val="18"/>
                <w:szCs w:val="17"/>
              </w:rPr>
            </w:pPr>
            <w:r>
              <w:rPr>
                <w:iCs/>
                <w:sz w:val="18"/>
                <w:szCs w:val="17"/>
              </w:rPr>
              <w:t>8</w:t>
            </w:r>
          </w:p>
        </w:tc>
        <w:tc>
          <w:tcPr>
            <w:tcW w:w="1667" w:type="pct"/>
            <w:gridSpan w:val="2"/>
            <w:vMerge/>
            <w:vAlign w:val="center"/>
          </w:tcPr>
          <w:p w14:paraId="0625825D" w14:textId="27EB81C1" w:rsidR="00BE22C8" w:rsidRPr="00703BFB" w:rsidRDefault="00BE22C8" w:rsidP="00703BFB">
            <w:pPr>
              <w:spacing w:after="160" w:line="259" w:lineRule="auto"/>
              <w:jc w:val="center"/>
              <w:rPr>
                <w:iCs/>
                <w:sz w:val="18"/>
                <w:szCs w:val="17"/>
              </w:rPr>
            </w:pPr>
          </w:p>
        </w:tc>
      </w:tr>
      <w:tr w:rsidR="00BE22C8" w14:paraId="722FEB98" w14:textId="77777777" w:rsidTr="00BE21E5">
        <w:trPr>
          <w:trHeight w:val="283"/>
        </w:trPr>
        <w:tc>
          <w:tcPr>
            <w:tcW w:w="833" w:type="pct"/>
            <w:vAlign w:val="center"/>
          </w:tcPr>
          <w:p w14:paraId="05DFF9EE" w14:textId="579CFC62" w:rsidR="00BE22C8" w:rsidRPr="00703BFB" w:rsidRDefault="00BE22C8" w:rsidP="00703BFB">
            <w:pPr>
              <w:widowControl/>
              <w:autoSpaceDE/>
              <w:autoSpaceDN/>
              <w:adjustRightInd/>
              <w:spacing w:after="160" w:line="259" w:lineRule="auto"/>
              <w:jc w:val="center"/>
              <w:rPr>
                <w:iCs/>
                <w:sz w:val="18"/>
                <w:szCs w:val="17"/>
              </w:rPr>
            </w:pPr>
            <w:r>
              <w:rPr>
                <w:iCs/>
                <w:sz w:val="18"/>
                <w:szCs w:val="17"/>
              </w:rPr>
              <w:t>010</w:t>
            </w:r>
          </w:p>
        </w:tc>
        <w:tc>
          <w:tcPr>
            <w:tcW w:w="833" w:type="pct"/>
            <w:vAlign w:val="center"/>
          </w:tcPr>
          <w:p w14:paraId="7C83D914" w14:textId="05BEA3ED" w:rsidR="00BE22C8" w:rsidRPr="00703BFB" w:rsidRDefault="00BE22C8" w:rsidP="00703BFB">
            <w:pPr>
              <w:widowControl/>
              <w:autoSpaceDE/>
              <w:autoSpaceDN/>
              <w:adjustRightInd/>
              <w:spacing w:after="160" w:line="259" w:lineRule="auto"/>
              <w:jc w:val="center"/>
              <w:rPr>
                <w:iCs/>
                <w:sz w:val="18"/>
                <w:szCs w:val="17"/>
              </w:rPr>
            </w:pPr>
            <w:r>
              <w:rPr>
                <w:iCs/>
                <w:sz w:val="18"/>
                <w:szCs w:val="17"/>
              </w:rPr>
              <w:t>1</w:t>
            </w:r>
          </w:p>
        </w:tc>
        <w:tc>
          <w:tcPr>
            <w:tcW w:w="833" w:type="pct"/>
            <w:vAlign w:val="center"/>
          </w:tcPr>
          <w:p w14:paraId="692BC841" w14:textId="757DC137" w:rsidR="00BE22C8" w:rsidRPr="00703BFB" w:rsidRDefault="00BE22C8" w:rsidP="00703BFB">
            <w:pPr>
              <w:widowControl/>
              <w:autoSpaceDE/>
              <w:autoSpaceDN/>
              <w:adjustRightInd/>
              <w:spacing w:after="160" w:line="259" w:lineRule="auto"/>
              <w:jc w:val="center"/>
              <w:rPr>
                <w:iCs/>
                <w:sz w:val="18"/>
                <w:szCs w:val="17"/>
              </w:rPr>
            </w:pPr>
            <w:r>
              <w:rPr>
                <w:iCs/>
                <w:sz w:val="18"/>
                <w:szCs w:val="17"/>
              </w:rPr>
              <w:t>1.25</w:t>
            </w:r>
          </w:p>
        </w:tc>
        <w:tc>
          <w:tcPr>
            <w:tcW w:w="833" w:type="pct"/>
            <w:vAlign w:val="center"/>
          </w:tcPr>
          <w:p w14:paraId="4FAE4658" w14:textId="1D6494D5" w:rsidR="00BE22C8" w:rsidRPr="00703BFB" w:rsidRDefault="00BE22C8" w:rsidP="00703BFB">
            <w:pPr>
              <w:widowControl/>
              <w:autoSpaceDE/>
              <w:autoSpaceDN/>
              <w:adjustRightInd/>
              <w:spacing w:after="160" w:line="259" w:lineRule="auto"/>
              <w:jc w:val="center"/>
              <w:rPr>
                <w:iCs/>
                <w:sz w:val="18"/>
                <w:szCs w:val="17"/>
              </w:rPr>
            </w:pPr>
            <w:r>
              <w:rPr>
                <w:iCs/>
                <w:sz w:val="18"/>
                <w:szCs w:val="17"/>
              </w:rPr>
              <w:t>8</w:t>
            </w:r>
          </w:p>
        </w:tc>
        <w:tc>
          <w:tcPr>
            <w:tcW w:w="1667" w:type="pct"/>
            <w:gridSpan w:val="2"/>
            <w:vMerge/>
            <w:vAlign w:val="center"/>
          </w:tcPr>
          <w:p w14:paraId="475710E5" w14:textId="1402658B" w:rsidR="00BE22C8" w:rsidRPr="00703BFB" w:rsidRDefault="00BE22C8" w:rsidP="00703BFB">
            <w:pPr>
              <w:spacing w:after="160" w:line="259" w:lineRule="auto"/>
              <w:jc w:val="center"/>
              <w:rPr>
                <w:iCs/>
                <w:sz w:val="18"/>
                <w:szCs w:val="17"/>
              </w:rPr>
            </w:pPr>
          </w:p>
        </w:tc>
      </w:tr>
      <w:tr w:rsidR="00BE22C8" w14:paraId="5D0D7A1A" w14:textId="77777777" w:rsidTr="00BE21E5">
        <w:trPr>
          <w:trHeight w:val="283"/>
        </w:trPr>
        <w:tc>
          <w:tcPr>
            <w:tcW w:w="833" w:type="pct"/>
            <w:vAlign w:val="center"/>
          </w:tcPr>
          <w:p w14:paraId="202458AE" w14:textId="25FD21E9" w:rsidR="00BE22C8" w:rsidRPr="00703BFB" w:rsidRDefault="00BE22C8" w:rsidP="00703BFB">
            <w:pPr>
              <w:widowControl/>
              <w:autoSpaceDE/>
              <w:autoSpaceDN/>
              <w:adjustRightInd/>
              <w:spacing w:after="160" w:line="259" w:lineRule="auto"/>
              <w:jc w:val="center"/>
              <w:rPr>
                <w:iCs/>
                <w:sz w:val="18"/>
                <w:szCs w:val="17"/>
              </w:rPr>
            </w:pPr>
            <w:r>
              <w:rPr>
                <w:iCs/>
                <w:sz w:val="18"/>
                <w:szCs w:val="17"/>
              </w:rPr>
              <w:t>011</w:t>
            </w:r>
          </w:p>
        </w:tc>
        <w:tc>
          <w:tcPr>
            <w:tcW w:w="833" w:type="pct"/>
            <w:vAlign w:val="center"/>
          </w:tcPr>
          <w:p w14:paraId="2D6AD8FD" w14:textId="728C5B85" w:rsidR="00BE22C8" w:rsidRPr="00703BFB" w:rsidRDefault="00BE22C8" w:rsidP="00703BFB">
            <w:pPr>
              <w:widowControl/>
              <w:autoSpaceDE/>
              <w:autoSpaceDN/>
              <w:adjustRightInd/>
              <w:spacing w:after="160" w:line="259" w:lineRule="auto"/>
              <w:jc w:val="center"/>
              <w:rPr>
                <w:iCs/>
                <w:sz w:val="18"/>
                <w:szCs w:val="17"/>
              </w:rPr>
            </w:pPr>
            <w:r>
              <w:rPr>
                <w:iCs/>
                <w:sz w:val="18"/>
                <w:szCs w:val="17"/>
              </w:rPr>
              <w:t>1</w:t>
            </w:r>
          </w:p>
        </w:tc>
        <w:tc>
          <w:tcPr>
            <w:tcW w:w="833" w:type="pct"/>
            <w:vAlign w:val="center"/>
          </w:tcPr>
          <w:p w14:paraId="77132A37" w14:textId="2421F8F7" w:rsidR="00BE22C8" w:rsidRPr="00703BFB" w:rsidRDefault="00BE22C8" w:rsidP="00703BFB">
            <w:pPr>
              <w:widowControl/>
              <w:autoSpaceDE/>
              <w:autoSpaceDN/>
              <w:adjustRightInd/>
              <w:spacing w:after="160" w:line="259" w:lineRule="auto"/>
              <w:jc w:val="center"/>
              <w:rPr>
                <w:iCs/>
                <w:sz w:val="18"/>
                <w:szCs w:val="17"/>
              </w:rPr>
            </w:pPr>
            <w:r>
              <w:rPr>
                <w:iCs/>
                <w:sz w:val="18"/>
                <w:szCs w:val="17"/>
              </w:rPr>
              <w:t>1.25</w:t>
            </w:r>
          </w:p>
        </w:tc>
        <w:tc>
          <w:tcPr>
            <w:tcW w:w="833" w:type="pct"/>
            <w:vAlign w:val="center"/>
          </w:tcPr>
          <w:p w14:paraId="354764AF" w14:textId="6B10C4C7" w:rsidR="00BE22C8" w:rsidRPr="00703BFB" w:rsidRDefault="00BE22C8" w:rsidP="00703BFB">
            <w:pPr>
              <w:widowControl/>
              <w:autoSpaceDE/>
              <w:autoSpaceDN/>
              <w:adjustRightInd/>
              <w:spacing w:after="160" w:line="259" w:lineRule="auto"/>
              <w:jc w:val="center"/>
              <w:rPr>
                <w:iCs/>
                <w:sz w:val="18"/>
                <w:szCs w:val="17"/>
              </w:rPr>
            </w:pPr>
            <w:r>
              <w:rPr>
                <w:iCs/>
                <w:sz w:val="18"/>
                <w:szCs w:val="17"/>
              </w:rPr>
              <w:t>8</w:t>
            </w:r>
          </w:p>
        </w:tc>
        <w:tc>
          <w:tcPr>
            <w:tcW w:w="1667" w:type="pct"/>
            <w:gridSpan w:val="2"/>
            <w:vMerge/>
            <w:vAlign w:val="center"/>
          </w:tcPr>
          <w:p w14:paraId="6BBA16E7" w14:textId="7AB61474" w:rsidR="00BE22C8" w:rsidRPr="00703BFB" w:rsidRDefault="00BE22C8" w:rsidP="00703BFB">
            <w:pPr>
              <w:spacing w:after="160" w:line="259" w:lineRule="auto"/>
              <w:jc w:val="center"/>
              <w:rPr>
                <w:iCs/>
                <w:sz w:val="18"/>
                <w:szCs w:val="17"/>
              </w:rPr>
            </w:pPr>
          </w:p>
        </w:tc>
      </w:tr>
      <w:tr w:rsidR="00BE22C8" w14:paraId="17586834" w14:textId="77777777" w:rsidTr="00BE21E5">
        <w:trPr>
          <w:trHeight w:val="283"/>
        </w:trPr>
        <w:tc>
          <w:tcPr>
            <w:tcW w:w="833" w:type="pct"/>
            <w:vAlign w:val="center"/>
          </w:tcPr>
          <w:p w14:paraId="770B19B8" w14:textId="0D2C819E" w:rsidR="00BE22C8" w:rsidRPr="00703BFB" w:rsidRDefault="00BE22C8" w:rsidP="00703BFB">
            <w:pPr>
              <w:widowControl/>
              <w:autoSpaceDE/>
              <w:autoSpaceDN/>
              <w:adjustRightInd/>
              <w:spacing w:after="160" w:line="259" w:lineRule="auto"/>
              <w:jc w:val="center"/>
              <w:rPr>
                <w:iCs/>
                <w:sz w:val="18"/>
                <w:szCs w:val="17"/>
              </w:rPr>
            </w:pPr>
            <w:r>
              <w:rPr>
                <w:iCs/>
                <w:sz w:val="18"/>
                <w:szCs w:val="17"/>
              </w:rPr>
              <w:t>012</w:t>
            </w:r>
          </w:p>
        </w:tc>
        <w:tc>
          <w:tcPr>
            <w:tcW w:w="833" w:type="pct"/>
            <w:vAlign w:val="center"/>
          </w:tcPr>
          <w:p w14:paraId="7FE6AE09" w14:textId="26D88B9B" w:rsidR="00BE22C8" w:rsidRPr="00703BFB" w:rsidRDefault="00BE22C8" w:rsidP="00703BFB">
            <w:pPr>
              <w:widowControl/>
              <w:autoSpaceDE/>
              <w:autoSpaceDN/>
              <w:adjustRightInd/>
              <w:spacing w:after="160" w:line="259" w:lineRule="auto"/>
              <w:jc w:val="center"/>
              <w:rPr>
                <w:iCs/>
                <w:sz w:val="18"/>
                <w:szCs w:val="17"/>
              </w:rPr>
            </w:pPr>
            <w:r>
              <w:rPr>
                <w:iCs/>
                <w:sz w:val="18"/>
                <w:szCs w:val="17"/>
              </w:rPr>
              <w:t>1</w:t>
            </w:r>
          </w:p>
        </w:tc>
        <w:tc>
          <w:tcPr>
            <w:tcW w:w="833" w:type="pct"/>
            <w:vAlign w:val="center"/>
          </w:tcPr>
          <w:p w14:paraId="4FAF9BC2" w14:textId="072E2BD6" w:rsidR="00BE22C8" w:rsidRPr="00703BFB" w:rsidRDefault="00BE22C8" w:rsidP="00703BFB">
            <w:pPr>
              <w:widowControl/>
              <w:autoSpaceDE/>
              <w:autoSpaceDN/>
              <w:adjustRightInd/>
              <w:spacing w:after="160" w:line="259" w:lineRule="auto"/>
              <w:jc w:val="center"/>
              <w:rPr>
                <w:iCs/>
                <w:sz w:val="18"/>
                <w:szCs w:val="17"/>
              </w:rPr>
            </w:pPr>
            <w:r>
              <w:rPr>
                <w:iCs/>
                <w:sz w:val="18"/>
                <w:szCs w:val="17"/>
              </w:rPr>
              <w:t>1.25</w:t>
            </w:r>
          </w:p>
        </w:tc>
        <w:tc>
          <w:tcPr>
            <w:tcW w:w="833" w:type="pct"/>
            <w:vAlign w:val="center"/>
          </w:tcPr>
          <w:p w14:paraId="1EF7517F" w14:textId="1C29F511" w:rsidR="00BE22C8" w:rsidRPr="00703BFB" w:rsidRDefault="00BE22C8" w:rsidP="00703BFB">
            <w:pPr>
              <w:widowControl/>
              <w:autoSpaceDE/>
              <w:autoSpaceDN/>
              <w:adjustRightInd/>
              <w:spacing w:after="160" w:line="259" w:lineRule="auto"/>
              <w:jc w:val="center"/>
              <w:rPr>
                <w:iCs/>
                <w:sz w:val="18"/>
                <w:szCs w:val="17"/>
              </w:rPr>
            </w:pPr>
            <w:r>
              <w:rPr>
                <w:iCs/>
                <w:sz w:val="18"/>
                <w:szCs w:val="17"/>
              </w:rPr>
              <w:t>8</w:t>
            </w:r>
          </w:p>
        </w:tc>
        <w:tc>
          <w:tcPr>
            <w:tcW w:w="1667" w:type="pct"/>
            <w:gridSpan w:val="2"/>
            <w:vMerge/>
            <w:vAlign w:val="center"/>
          </w:tcPr>
          <w:p w14:paraId="04965C1D" w14:textId="270075B1" w:rsidR="00BE22C8" w:rsidRPr="00703BFB" w:rsidRDefault="00BE22C8" w:rsidP="00703BFB">
            <w:pPr>
              <w:spacing w:after="160" w:line="259" w:lineRule="auto"/>
              <w:jc w:val="center"/>
              <w:rPr>
                <w:iCs/>
                <w:sz w:val="18"/>
                <w:szCs w:val="17"/>
              </w:rPr>
            </w:pPr>
          </w:p>
        </w:tc>
      </w:tr>
      <w:tr w:rsidR="00BE22C8" w14:paraId="436A5EF8" w14:textId="77777777" w:rsidTr="00BE21E5">
        <w:trPr>
          <w:trHeight w:val="283"/>
        </w:trPr>
        <w:tc>
          <w:tcPr>
            <w:tcW w:w="833" w:type="pct"/>
            <w:vAlign w:val="center"/>
          </w:tcPr>
          <w:p w14:paraId="3018B74D" w14:textId="1CC7D543" w:rsidR="00BE22C8" w:rsidRPr="00703BFB" w:rsidRDefault="00BE22C8" w:rsidP="00703BFB">
            <w:pPr>
              <w:widowControl/>
              <w:autoSpaceDE/>
              <w:autoSpaceDN/>
              <w:adjustRightInd/>
              <w:spacing w:after="160" w:line="259" w:lineRule="auto"/>
              <w:jc w:val="center"/>
              <w:rPr>
                <w:iCs/>
                <w:sz w:val="18"/>
                <w:szCs w:val="17"/>
              </w:rPr>
            </w:pPr>
            <w:r>
              <w:rPr>
                <w:iCs/>
                <w:sz w:val="18"/>
                <w:szCs w:val="17"/>
              </w:rPr>
              <w:t>013</w:t>
            </w:r>
          </w:p>
        </w:tc>
        <w:tc>
          <w:tcPr>
            <w:tcW w:w="833" w:type="pct"/>
            <w:vAlign w:val="center"/>
          </w:tcPr>
          <w:p w14:paraId="3F3CD0E0" w14:textId="22626F8C" w:rsidR="00BE22C8" w:rsidRPr="00703BFB" w:rsidRDefault="00BE22C8" w:rsidP="00703BFB">
            <w:pPr>
              <w:widowControl/>
              <w:autoSpaceDE/>
              <w:autoSpaceDN/>
              <w:adjustRightInd/>
              <w:spacing w:after="160" w:line="259" w:lineRule="auto"/>
              <w:jc w:val="center"/>
              <w:rPr>
                <w:iCs/>
                <w:sz w:val="18"/>
                <w:szCs w:val="17"/>
              </w:rPr>
            </w:pPr>
            <w:r>
              <w:rPr>
                <w:iCs/>
                <w:sz w:val="18"/>
                <w:szCs w:val="17"/>
              </w:rPr>
              <w:t>1</w:t>
            </w:r>
          </w:p>
        </w:tc>
        <w:tc>
          <w:tcPr>
            <w:tcW w:w="833" w:type="pct"/>
            <w:vAlign w:val="center"/>
          </w:tcPr>
          <w:p w14:paraId="1B25FB4B" w14:textId="5F19B599" w:rsidR="00BE22C8" w:rsidRPr="00703BFB" w:rsidRDefault="00BE22C8" w:rsidP="00703BFB">
            <w:pPr>
              <w:widowControl/>
              <w:autoSpaceDE/>
              <w:autoSpaceDN/>
              <w:adjustRightInd/>
              <w:spacing w:after="160" w:line="259" w:lineRule="auto"/>
              <w:jc w:val="center"/>
              <w:rPr>
                <w:iCs/>
                <w:sz w:val="18"/>
                <w:szCs w:val="17"/>
              </w:rPr>
            </w:pPr>
            <w:r>
              <w:rPr>
                <w:iCs/>
                <w:sz w:val="18"/>
                <w:szCs w:val="17"/>
              </w:rPr>
              <w:t>1.25</w:t>
            </w:r>
          </w:p>
        </w:tc>
        <w:tc>
          <w:tcPr>
            <w:tcW w:w="833" w:type="pct"/>
            <w:vAlign w:val="center"/>
          </w:tcPr>
          <w:p w14:paraId="1B261E87" w14:textId="3A432A9F" w:rsidR="00BE22C8" w:rsidRPr="00703BFB" w:rsidRDefault="00BE22C8" w:rsidP="00703BFB">
            <w:pPr>
              <w:widowControl/>
              <w:autoSpaceDE/>
              <w:autoSpaceDN/>
              <w:adjustRightInd/>
              <w:spacing w:after="160" w:line="259" w:lineRule="auto"/>
              <w:jc w:val="center"/>
              <w:rPr>
                <w:iCs/>
                <w:sz w:val="18"/>
                <w:szCs w:val="17"/>
              </w:rPr>
            </w:pPr>
            <w:r>
              <w:rPr>
                <w:iCs/>
                <w:sz w:val="18"/>
                <w:szCs w:val="17"/>
              </w:rPr>
              <w:t>8</w:t>
            </w:r>
          </w:p>
        </w:tc>
        <w:tc>
          <w:tcPr>
            <w:tcW w:w="1667" w:type="pct"/>
            <w:gridSpan w:val="2"/>
            <w:vMerge/>
            <w:vAlign w:val="center"/>
          </w:tcPr>
          <w:p w14:paraId="2FCF6BE1" w14:textId="46C70671" w:rsidR="00BE22C8" w:rsidRPr="00703BFB" w:rsidRDefault="00BE22C8" w:rsidP="00703BFB">
            <w:pPr>
              <w:spacing w:after="160" w:line="259" w:lineRule="auto"/>
              <w:jc w:val="center"/>
              <w:rPr>
                <w:iCs/>
                <w:sz w:val="18"/>
                <w:szCs w:val="17"/>
              </w:rPr>
            </w:pPr>
          </w:p>
        </w:tc>
      </w:tr>
      <w:tr w:rsidR="00BE22C8" w14:paraId="50F699B4" w14:textId="77777777" w:rsidTr="00BE21E5">
        <w:trPr>
          <w:trHeight w:val="283"/>
        </w:trPr>
        <w:tc>
          <w:tcPr>
            <w:tcW w:w="833" w:type="pct"/>
            <w:vAlign w:val="center"/>
          </w:tcPr>
          <w:p w14:paraId="014D00C6" w14:textId="46D5BAA6" w:rsidR="00BE22C8" w:rsidRPr="00703BFB" w:rsidRDefault="00BE22C8" w:rsidP="00703BFB">
            <w:pPr>
              <w:widowControl/>
              <w:autoSpaceDE/>
              <w:autoSpaceDN/>
              <w:adjustRightInd/>
              <w:spacing w:after="160" w:line="259" w:lineRule="auto"/>
              <w:jc w:val="center"/>
              <w:rPr>
                <w:iCs/>
                <w:sz w:val="18"/>
                <w:szCs w:val="17"/>
              </w:rPr>
            </w:pPr>
            <w:r>
              <w:rPr>
                <w:iCs/>
                <w:sz w:val="18"/>
                <w:szCs w:val="17"/>
              </w:rPr>
              <w:t>014</w:t>
            </w:r>
          </w:p>
        </w:tc>
        <w:tc>
          <w:tcPr>
            <w:tcW w:w="833" w:type="pct"/>
            <w:vAlign w:val="center"/>
          </w:tcPr>
          <w:p w14:paraId="02236ED8" w14:textId="5DE5F407" w:rsidR="00BE22C8" w:rsidRPr="00703BFB" w:rsidRDefault="00BE22C8" w:rsidP="00703BFB">
            <w:pPr>
              <w:widowControl/>
              <w:autoSpaceDE/>
              <w:autoSpaceDN/>
              <w:adjustRightInd/>
              <w:spacing w:after="160" w:line="259" w:lineRule="auto"/>
              <w:jc w:val="center"/>
              <w:rPr>
                <w:iCs/>
                <w:sz w:val="18"/>
                <w:szCs w:val="17"/>
              </w:rPr>
            </w:pPr>
            <w:r>
              <w:rPr>
                <w:iCs/>
                <w:sz w:val="18"/>
                <w:szCs w:val="17"/>
              </w:rPr>
              <w:t>0.6</w:t>
            </w:r>
          </w:p>
        </w:tc>
        <w:tc>
          <w:tcPr>
            <w:tcW w:w="833" w:type="pct"/>
            <w:vAlign w:val="center"/>
          </w:tcPr>
          <w:p w14:paraId="24600FD1" w14:textId="4D96B310" w:rsidR="00BE22C8" w:rsidRPr="00703BFB" w:rsidRDefault="00BE22C8" w:rsidP="00703BFB">
            <w:pPr>
              <w:widowControl/>
              <w:autoSpaceDE/>
              <w:autoSpaceDN/>
              <w:adjustRightInd/>
              <w:spacing w:after="160" w:line="259" w:lineRule="auto"/>
              <w:jc w:val="center"/>
              <w:rPr>
                <w:iCs/>
                <w:sz w:val="18"/>
                <w:szCs w:val="17"/>
              </w:rPr>
            </w:pPr>
            <w:r>
              <w:rPr>
                <w:iCs/>
                <w:sz w:val="18"/>
                <w:szCs w:val="17"/>
              </w:rPr>
              <w:t>1.25</w:t>
            </w:r>
          </w:p>
        </w:tc>
        <w:tc>
          <w:tcPr>
            <w:tcW w:w="833" w:type="pct"/>
            <w:vAlign w:val="center"/>
          </w:tcPr>
          <w:p w14:paraId="144B7E82" w14:textId="4E76A400" w:rsidR="00BE22C8" w:rsidRPr="00703BFB" w:rsidRDefault="00BE22C8" w:rsidP="00703BFB">
            <w:pPr>
              <w:widowControl/>
              <w:autoSpaceDE/>
              <w:autoSpaceDN/>
              <w:adjustRightInd/>
              <w:spacing w:after="160" w:line="259" w:lineRule="auto"/>
              <w:jc w:val="center"/>
              <w:rPr>
                <w:iCs/>
                <w:sz w:val="18"/>
                <w:szCs w:val="17"/>
              </w:rPr>
            </w:pPr>
            <w:r>
              <w:rPr>
                <w:iCs/>
                <w:sz w:val="18"/>
                <w:szCs w:val="17"/>
              </w:rPr>
              <w:t>8</w:t>
            </w:r>
          </w:p>
        </w:tc>
        <w:tc>
          <w:tcPr>
            <w:tcW w:w="1667" w:type="pct"/>
            <w:gridSpan w:val="2"/>
            <w:vMerge/>
            <w:vAlign w:val="center"/>
          </w:tcPr>
          <w:p w14:paraId="6CCB5E89" w14:textId="1FA64EAB" w:rsidR="00BE22C8" w:rsidRPr="00703BFB" w:rsidRDefault="00BE22C8" w:rsidP="00703BFB">
            <w:pPr>
              <w:spacing w:after="160" w:line="259" w:lineRule="auto"/>
              <w:jc w:val="center"/>
              <w:rPr>
                <w:iCs/>
                <w:sz w:val="18"/>
                <w:szCs w:val="17"/>
              </w:rPr>
            </w:pPr>
          </w:p>
        </w:tc>
      </w:tr>
      <w:tr w:rsidR="00BE22C8" w14:paraId="10FDB8D7" w14:textId="77777777" w:rsidTr="00BE21E5">
        <w:trPr>
          <w:trHeight w:val="283"/>
        </w:trPr>
        <w:tc>
          <w:tcPr>
            <w:tcW w:w="833" w:type="pct"/>
            <w:vAlign w:val="center"/>
          </w:tcPr>
          <w:p w14:paraId="2A5866C3" w14:textId="461D03D3" w:rsidR="00BE22C8" w:rsidRPr="00703BFB" w:rsidRDefault="00BE22C8" w:rsidP="00703BFB">
            <w:pPr>
              <w:widowControl/>
              <w:autoSpaceDE/>
              <w:autoSpaceDN/>
              <w:adjustRightInd/>
              <w:spacing w:after="160" w:line="259" w:lineRule="auto"/>
              <w:jc w:val="center"/>
              <w:rPr>
                <w:iCs/>
                <w:sz w:val="18"/>
                <w:szCs w:val="17"/>
              </w:rPr>
            </w:pPr>
            <w:r>
              <w:rPr>
                <w:iCs/>
                <w:sz w:val="18"/>
                <w:szCs w:val="17"/>
              </w:rPr>
              <w:t>015</w:t>
            </w:r>
          </w:p>
        </w:tc>
        <w:tc>
          <w:tcPr>
            <w:tcW w:w="833" w:type="pct"/>
            <w:vAlign w:val="center"/>
          </w:tcPr>
          <w:p w14:paraId="1C6B0974" w14:textId="3F355F2B" w:rsidR="00BE22C8" w:rsidRPr="00703BFB" w:rsidRDefault="00BE22C8" w:rsidP="00703BFB">
            <w:pPr>
              <w:widowControl/>
              <w:autoSpaceDE/>
              <w:autoSpaceDN/>
              <w:adjustRightInd/>
              <w:spacing w:after="160" w:line="259" w:lineRule="auto"/>
              <w:jc w:val="center"/>
              <w:rPr>
                <w:iCs/>
                <w:sz w:val="18"/>
                <w:szCs w:val="17"/>
              </w:rPr>
            </w:pPr>
            <w:r>
              <w:rPr>
                <w:iCs/>
                <w:sz w:val="18"/>
                <w:szCs w:val="17"/>
              </w:rPr>
              <w:t>0.71</w:t>
            </w:r>
          </w:p>
        </w:tc>
        <w:tc>
          <w:tcPr>
            <w:tcW w:w="833" w:type="pct"/>
            <w:vAlign w:val="center"/>
          </w:tcPr>
          <w:p w14:paraId="51566CF9" w14:textId="01BD4E7F" w:rsidR="00BE22C8" w:rsidRPr="00703BFB" w:rsidRDefault="00BE22C8" w:rsidP="00703BFB">
            <w:pPr>
              <w:widowControl/>
              <w:autoSpaceDE/>
              <w:autoSpaceDN/>
              <w:adjustRightInd/>
              <w:spacing w:after="160" w:line="259" w:lineRule="auto"/>
              <w:jc w:val="center"/>
              <w:rPr>
                <w:iCs/>
                <w:sz w:val="18"/>
                <w:szCs w:val="17"/>
              </w:rPr>
            </w:pPr>
            <w:r>
              <w:rPr>
                <w:iCs/>
                <w:sz w:val="18"/>
                <w:szCs w:val="17"/>
              </w:rPr>
              <w:t>1.25</w:t>
            </w:r>
          </w:p>
        </w:tc>
        <w:tc>
          <w:tcPr>
            <w:tcW w:w="833" w:type="pct"/>
            <w:vAlign w:val="center"/>
          </w:tcPr>
          <w:p w14:paraId="7B9F7162" w14:textId="24E7DDC5" w:rsidR="00BE22C8" w:rsidRPr="00703BFB" w:rsidRDefault="00BE22C8" w:rsidP="00703BFB">
            <w:pPr>
              <w:widowControl/>
              <w:autoSpaceDE/>
              <w:autoSpaceDN/>
              <w:adjustRightInd/>
              <w:spacing w:after="160" w:line="259" w:lineRule="auto"/>
              <w:jc w:val="center"/>
              <w:rPr>
                <w:iCs/>
                <w:sz w:val="18"/>
                <w:szCs w:val="17"/>
              </w:rPr>
            </w:pPr>
            <w:r>
              <w:rPr>
                <w:iCs/>
                <w:sz w:val="18"/>
                <w:szCs w:val="17"/>
              </w:rPr>
              <w:t>8</w:t>
            </w:r>
          </w:p>
        </w:tc>
        <w:tc>
          <w:tcPr>
            <w:tcW w:w="1667" w:type="pct"/>
            <w:gridSpan w:val="2"/>
            <w:vMerge/>
            <w:vAlign w:val="center"/>
          </w:tcPr>
          <w:p w14:paraId="23EB3284" w14:textId="2CBFE126" w:rsidR="00BE22C8" w:rsidRPr="00703BFB" w:rsidRDefault="00BE22C8" w:rsidP="00703BFB">
            <w:pPr>
              <w:spacing w:after="160" w:line="259" w:lineRule="auto"/>
              <w:jc w:val="center"/>
              <w:rPr>
                <w:iCs/>
                <w:sz w:val="18"/>
                <w:szCs w:val="17"/>
              </w:rPr>
            </w:pPr>
          </w:p>
        </w:tc>
      </w:tr>
      <w:tr w:rsidR="00BE22C8" w14:paraId="0AA86602" w14:textId="77777777" w:rsidTr="00BE21E5">
        <w:trPr>
          <w:trHeight w:val="283"/>
        </w:trPr>
        <w:tc>
          <w:tcPr>
            <w:tcW w:w="833" w:type="pct"/>
            <w:vAlign w:val="center"/>
          </w:tcPr>
          <w:p w14:paraId="146CC7ED" w14:textId="4A6D4389" w:rsidR="00BE22C8" w:rsidRPr="00703BFB" w:rsidRDefault="00BE22C8" w:rsidP="00703BFB">
            <w:pPr>
              <w:widowControl/>
              <w:autoSpaceDE/>
              <w:autoSpaceDN/>
              <w:adjustRightInd/>
              <w:spacing w:after="160" w:line="259" w:lineRule="auto"/>
              <w:jc w:val="center"/>
              <w:rPr>
                <w:iCs/>
                <w:sz w:val="18"/>
                <w:szCs w:val="17"/>
              </w:rPr>
            </w:pPr>
            <w:r>
              <w:rPr>
                <w:iCs/>
                <w:sz w:val="18"/>
                <w:szCs w:val="17"/>
              </w:rPr>
              <w:t>016</w:t>
            </w:r>
          </w:p>
        </w:tc>
        <w:tc>
          <w:tcPr>
            <w:tcW w:w="833" w:type="pct"/>
            <w:vAlign w:val="center"/>
          </w:tcPr>
          <w:p w14:paraId="2C3E8B44" w14:textId="70A0E8FE" w:rsidR="00BE22C8" w:rsidRPr="00703BFB" w:rsidRDefault="00BE22C8" w:rsidP="00703BFB">
            <w:pPr>
              <w:widowControl/>
              <w:autoSpaceDE/>
              <w:autoSpaceDN/>
              <w:adjustRightInd/>
              <w:spacing w:after="160" w:line="259" w:lineRule="auto"/>
              <w:jc w:val="center"/>
              <w:rPr>
                <w:iCs/>
                <w:sz w:val="18"/>
                <w:szCs w:val="17"/>
              </w:rPr>
            </w:pPr>
            <w:r>
              <w:rPr>
                <w:iCs/>
                <w:sz w:val="18"/>
                <w:szCs w:val="17"/>
              </w:rPr>
              <w:t>1</w:t>
            </w:r>
          </w:p>
        </w:tc>
        <w:tc>
          <w:tcPr>
            <w:tcW w:w="833" w:type="pct"/>
            <w:vAlign w:val="center"/>
          </w:tcPr>
          <w:p w14:paraId="76718412" w14:textId="169D3C2C" w:rsidR="00BE22C8" w:rsidRPr="00703BFB" w:rsidRDefault="00BE22C8" w:rsidP="00703BFB">
            <w:pPr>
              <w:widowControl/>
              <w:autoSpaceDE/>
              <w:autoSpaceDN/>
              <w:adjustRightInd/>
              <w:spacing w:after="160" w:line="259" w:lineRule="auto"/>
              <w:jc w:val="center"/>
              <w:rPr>
                <w:iCs/>
                <w:sz w:val="18"/>
                <w:szCs w:val="17"/>
              </w:rPr>
            </w:pPr>
            <w:r>
              <w:rPr>
                <w:iCs/>
                <w:sz w:val="18"/>
                <w:szCs w:val="17"/>
              </w:rPr>
              <w:t>1.5</w:t>
            </w:r>
          </w:p>
        </w:tc>
        <w:tc>
          <w:tcPr>
            <w:tcW w:w="833" w:type="pct"/>
            <w:vAlign w:val="center"/>
          </w:tcPr>
          <w:p w14:paraId="7BE4949B" w14:textId="18F62B5E" w:rsidR="00BE22C8" w:rsidRPr="00703BFB" w:rsidRDefault="00BE22C8" w:rsidP="00703BFB">
            <w:pPr>
              <w:widowControl/>
              <w:autoSpaceDE/>
              <w:autoSpaceDN/>
              <w:adjustRightInd/>
              <w:spacing w:after="160" w:line="259" w:lineRule="auto"/>
              <w:jc w:val="center"/>
              <w:rPr>
                <w:iCs/>
                <w:sz w:val="18"/>
                <w:szCs w:val="17"/>
              </w:rPr>
            </w:pPr>
            <w:r>
              <w:rPr>
                <w:iCs/>
                <w:sz w:val="18"/>
                <w:szCs w:val="17"/>
              </w:rPr>
              <w:t>L:12 R:8</w:t>
            </w:r>
          </w:p>
        </w:tc>
        <w:tc>
          <w:tcPr>
            <w:tcW w:w="1667" w:type="pct"/>
            <w:gridSpan w:val="2"/>
            <w:vMerge/>
            <w:vAlign w:val="center"/>
          </w:tcPr>
          <w:p w14:paraId="4AAA8475" w14:textId="07E8BB7D" w:rsidR="00BE22C8" w:rsidRPr="00703BFB" w:rsidRDefault="00BE22C8" w:rsidP="00703BFB">
            <w:pPr>
              <w:spacing w:after="160" w:line="259" w:lineRule="auto"/>
              <w:jc w:val="center"/>
              <w:rPr>
                <w:iCs/>
                <w:sz w:val="18"/>
                <w:szCs w:val="17"/>
              </w:rPr>
            </w:pPr>
          </w:p>
        </w:tc>
      </w:tr>
      <w:tr w:rsidR="00BE22C8" w14:paraId="4BFF7367" w14:textId="77777777" w:rsidTr="00BE21E5">
        <w:trPr>
          <w:trHeight w:val="283"/>
        </w:trPr>
        <w:tc>
          <w:tcPr>
            <w:tcW w:w="833" w:type="pct"/>
            <w:vAlign w:val="center"/>
          </w:tcPr>
          <w:p w14:paraId="26E3C31E" w14:textId="71A37ED1" w:rsidR="00BE22C8" w:rsidRPr="00703BFB" w:rsidRDefault="00BE22C8" w:rsidP="00703BFB">
            <w:pPr>
              <w:widowControl/>
              <w:autoSpaceDE/>
              <w:autoSpaceDN/>
              <w:adjustRightInd/>
              <w:spacing w:after="160" w:line="259" w:lineRule="auto"/>
              <w:jc w:val="center"/>
              <w:rPr>
                <w:iCs/>
                <w:sz w:val="18"/>
                <w:szCs w:val="17"/>
              </w:rPr>
            </w:pPr>
            <w:r>
              <w:rPr>
                <w:iCs/>
                <w:sz w:val="18"/>
                <w:szCs w:val="17"/>
              </w:rPr>
              <w:t>017</w:t>
            </w:r>
          </w:p>
        </w:tc>
        <w:tc>
          <w:tcPr>
            <w:tcW w:w="833" w:type="pct"/>
            <w:vAlign w:val="center"/>
          </w:tcPr>
          <w:p w14:paraId="0AC125DA" w14:textId="6D04E2AB" w:rsidR="00BE22C8" w:rsidRPr="00703BFB" w:rsidRDefault="00BE22C8" w:rsidP="00703BFB">
            <w:pPr>
              <w:widowControl/>
              <w:autoSpaceDE/>
              <w:autoSpaceDN/>
              <w:adjustRightInd/>
              <w:spacing w:after="160" w:line="259" w:lineRule="auto"/>
              <w:jc w:val="center"/>
              <w:rPr>
                <w:iCs/>
                <w:sz w:val="18"/>
                <w:szCs w:val="17"/>
              </w:rPr>
            </w:pPr>
            <w:r>
              <w:rPr>
                <w:iCs/>
                <w:sz w:val="18"/>
                <w:szCs w:val="17"/>
              </w:rPr>
              <w:t>1</w:t>
            </w:r>
          </w:p>
        </w:tc>
        <w:tc>
          <w:tcPr>
            <w:tcW w:w="833" w:type="pct"/>
            <w:vAlign w:val="center"/>
          </w:tcPr>
          <w:p w14:paraId="2ED5C868" w14:textId="511E183D" w:rsidR="00BE22C8" w:rsidRPr="00703BFB" w:rsidRDefault="00BE22C8" w:rsidP="00703BFB">
            <w:pPr>
              <w:widowControl/>
              <w:autoSpaceDE/>
              <w:autoSpaceDN/>
              <w:adjustRightInd/>
              <w:spacing w:after="160" w:line="259" w:lineRule="auto"/>
              <w:jc w:val="center"/>
              <w:rPr>
                <w:iCs/>
                <w:sz w:val="18"/>
                <w:szCs w:val="17"/>
              </w:rPr>
            </w:pPr>
            <w:r>
              <w:rPr>
                <w:iCs/>
                <w:sz w:val="18"/>
                <w:szCs w:val="17"/>
              </w:rPr>
              <w:t>1.5</w:t>
            </w:r>
          </w:p>
        </w:tc>
        <w:tc>
          <w:tcPr>
            <w:tcW w:w="833" w:type="pct"/>
            <w:vAlign w:val="center"/>
          </w:tcPr>
          <w:p w14:paraId="5A75F7B3" w14:textId="3C965694" w:rsidR="00BE22C8" w:rsidRPr="00703BFB" w:rsidRDefault="00BE22C8" w:rsidP="00703BFB">
            <w:pPr>
              <w:widowControl/>
              <w:autoSpaceDE/>
              <w:autoSpaceDN/>
              <w:adjustRightInd/>
              <w:spacing w:after="160" w:line="259" w:lineRule="auto"/>
              <w:jc w:val="center"/>
              <w:rPr>
                <w:iCs/>
                <w:sz w:val="18"/>
                <w:szCs w:val="17"/>
              </w:rPr>
            </w:pPr>
            <w:r>
              <w:rPr>
                <w:iCs/>
                <w:sz w:val="18"/>
                <w:szCs w:val="17"/>
              </w:rPr>
              <w:t>8</w:t>
            </w:r>
          </w:p>
        </w:tc>
        <w:tc>
          <w:tcPr>
            <w:tcW w:w="1667" w:type="pct"/>
            <w:gridSpan w:val="2"/>
            <w:vMerge/>
            <w:vAlign w:val="center"/>
          </w:tcPr>
          <w:p w14:paraId="4572464B" w14:textId="3872EA0D" w:rsidR="00BE22C8" w:rsidRPr="00703BFB" w:rsidRDefault="00BE22C8" w:rsidP="00703BFB">
            <w:pPr>
              <w:spacing w:after="160" w:line="259" w:lineRule="auto"/>
              <w:jc w:val="center"/>
              <w:rPr>
                <w:iCs/>
                <w:sz w:val="18"/>
                <w:szCs w:val="17"/>
              </w:rPr>
            </w:pPr>
          </w:p>
        </w:tc>
      </w:tr>
      <w:tr w:rsidR="00BE22C8" w14:paraId="4B0A2EF9" w14:textId="77777777" w:rsidTr="00BE21E5">
        <w:trPr>
          <w:trHeight w:val="283"/>
        </w:trPr>
        <w:tc>
          <w:tcPr>
            <w:tcW w:w="833" w:type="pct"/>
            <w:vAlign w:val="center"/>
          </w:tcPr>
          <w:p w14:paraId="3735AAF4" w14:textId="29C719D0" w:rsidR="00BE22C8" w:rsidRPr="00703BFB" w:rsidRDefault="00BE22C8" w:rsidP="00703BFB">
            <w:pPr>
              <w:widowControl/>
              <w:autoSpaceDE/>
              <w:autoSpaceDN/>
              <w:adjustRightInd/>
              <w:spacing w:after="160" w:line="259" w:lineRule="auto"/>
              <w:jc w:val="center"/>
              <w:rPr>
                <w:iCs/>
                <w:sz w:val="18"/>
                <w:szCs w:val="17"/>
              </w:rPr>
            </w:pPr>
            <w:r>
              <w:rPr>
                <w:iCs/>
                <w:sz w:val="18"/>
                <w:szCs w:val="17"/>
              </w:rPr>
              <w:t>018</w:t>
            </w:r>
          </w:p>
        </w:tc>
        <w:tc>
          <w:tcPr>
            <w:tcW w:w="833" w:type="pct"/>
            <w:vAlign w:val="center"/>
          </w:tcPr>
          <w:p w14:paraId="20EC152E" w14:textId="6CA12DF9" w:rsidR="00BE22C8" w:rsidRPr="00703BFB" w:rsidRDefault="00BE22C8" w:rsidP="00703BFB">
            <w:pPr>
              <w:widowControl/>
              <w:autoSpaceDE/>
              <w:autoSpaceDN/>
              <w:adjustRightInd/>
              <w:spacing w:after="160" w:line="259" w:lineRule="auto"/>
              <w:jc w:val="center"/>
              <w:rPr>
                <w:iCs/>
                <w:sz w:val="18"/>
                <w:szCs w:val="17"/>
              </w:rPr>
            </w:pPr>
            <w:r>
              <w:rPr>
                <w:iCs/>
                <w:sz w:val="18"/>
                <w:szCs w:val="17"/>
              </w:rPr>
              <w:t>0.41</w:t>
            </w:r>
          </w:p>
        </w:tc>
        <w:tc>
          <w:tcPr>
            <w:tcW w:w="833" w:type="pct"/>
            <w:vAlign w:val="center"/>
          </w:tcPr>
          <w:p w14:paraId="1BF54494" w14:textId="5B9D65AA" w:rsidR="00BE22C8" w:rsidRPr="00703BFB" w:rsidRDefault="00BE22C8" w:rsidP="00703BFB">
            <w:pPr>
              <w:widowControl/>
              <w:autoSpaceDE/>
              <w:autoSpaceDN/>
              <w:adjustRightInd/>
              <w:spacing w:after="160" w:line="259" w:lineRule="auto"/>
              <w:jc w:val="center"/>
              <w:rPr>
                <w:iCs/>
                <w:sz w:val="18"/>
                <w:szCs w:val="17"/>
              </w:rPr>
            </w:pPr>
            <w:r>
              <w:rPr>
                <w:iCs/>
                <w:sz w:val="18"/>
                <w:szCs w:val="17"/>
              </w:rPr>
              <w:t>1.5</w:t>
            </w:r>
          </w:p>
        </w:tc>
        <w:tc>
          <w:tcPr>
            <w:tcW w:w="833" w:type="pct"/>
            <w:vAlign w:val="center"/>
          </w:tcPr>
          <w:p w14:paraId="2B54A474" w14:textId="199694B4" w:rsidR="00BE22C8" w:rsidRPr="00703BFB" w:rsidRDefault="00BE22C8" w:rsidP="00703BFB">
            <w:pPr>
              <w:widowControl/>
              <w:autoSpaceDE/>
              <w:autoSpaceDN/>
              <w:adjustRightInd/>
              <w:spacing w:after="160" w:line="259" w:lineRule="auto"/>
              <w:jc w:val="center"/>
              <w:rPr>
                <w:iCs/>
                <w:sz w:val="18"/>
                <w:szCs w:val="17"/>
              </w:rPr>
            </w:pPr>
            <w:r>
              <w:rPr>
                <w:iCs/>
                <w:sz w:val="18"/>
                <w:szCs w:val="17"/>
              </w:rPr>
              <w:t>12</w:t>
            </w:r>
          </w:p>
        </w:tc>
        <w:tc>
          <w:tcPr>
            <w:tcW w:w="1667" w:type="pct"/>
            <w:gridSpan w:val="2"/>
            <w:vMerge/>
            <w:vAlign w:val="center"/>
          </w:tcPr>
          <w:p w14:paraId="4E84785C" w14:textId="10E4FCD0" w:rsidR="00BE22C8" w:rsidRPr="00703BFB" w:rsidRDefault="00BE22C8" w:rsidP="00703BFB">
            <w:pPr>
              <w:spacing w:after="160" w:line="259" w:lineRule="auto"/>
              <w:jc w:val="center"/>
              <w:rPr>
                <w:iCs/>
                <w:sz w:val="18"/>
                <w:szCs w:val="17"/>
              </w:rPr>
            </w:pPr>
          </w:p>
        </w:tc>
      </w:tr>
      <w:tr w:rsidR="00BE22C8" w14:paraId="5D425AB7" w14:textId="77777777" w:rsidTr="00BE21E5">
        <w:trPr>
          <w:trHeight w:val="283"/>
        </w:trPr>
        <w:tc>
          <w:tcPr>
            <w:tcW w:w="833" w:type="pct"/>
            <w:vAlign w:val="center"/>
          </w:tcPr>
          <w:p w14:paraId="2F7EB569" w14:textId="6D2BD4BE" w:rsidR="00BE22C8" w:rsidRPr="00703BFB" w:rsidRDefault="00BE22C8" w:rsidP="00703BFB">
            <w:pPr>
              <w:widowControl/>
              <w:autoSpaceDE/>
              <w:autoSpaceDN/>
              <w:adjustRightInd/>
              <w:spacing w:after="160" w:line="259" w:lineRule="auto"/>
              <w:jc w:val="center"/>
              <w:rPr>
                <w:iCs/>
                <w:sz w:val="18"/>
                <w:szCs w:val="17"/>
              </w:rPr>
            </w:pPr>
            <w:r>
              <w:rPr>
                <w:iCs/>
                <w:sz w:val="18"/>
                <w:szCs w:val="17"/>
              </w:rPr>
              <w:t>019</w:t>
            </w:r>
          </w:p>
        </w:tc>
        <w:tc>
          <w:tcPr>
            <w:tcW w:w="833" w:type="pct"/>
            <w:vAlign w:val="center"/>
          </w:tcPr>
          <w:p w14:paraId="2B025AA8" w14:textId="0A8111D7" w:rsidR="00BE22C8" w:rsidRPr="00703BFB" w:rsidRDefault="00BE22C8" w:rsidP="00703BFB">
            <w:pPr>
              <w:widowControl/>
              <w:autoSpaceDE/>
              <w:autoSpaceDN/>
              <w:adjustRightInd/>
              <w:spacing w:after="160" w:line="259" w:lineRule="auto"/>
              <w:jc w:val="center"/>
              <w:rPr>
                <w:iCs/>
                <w:sz w:val="18"/>
                <w:szCs w:val="17"/>
              </w:rPr>
            </w:pPr>
            <w:r>
              <w:rPr>
                <w:iCs/>
                <w:sz w:val="18"/>
                <w:szCs w:val="17"/>
              </w:rPr>
              <w:t>1</w:t>
            </w:r>
          </w:p>
        </w:tc>
        <w:tc>
          <w:tcPr>
            <w:tcW w:w="833" w:type="pct"/>
            <w:vAlign w:val="center"/>
          </w:tcPr>
          <w:p w14:paraId="145CACE2" w14:textId="0F5AA5A1" w:rsidR="00BE22C8" w:rsidRPr="00703BFB" w:rsidRDefault="00BE22C8" w:rsidP="00703BFB">
            <w:pPr>
              <w:widowControl/>
              <w:autoSpaceDE/>
              <w:autoSpaceDN/>
              <w:adjustRightInd/>
              <w:spacing w:after="160" w:line="259" w:lineRule="auto"/>
              <w:jc w:val="center"/>
              <w:rPr>
                <w:iCs/>
                <w:sz w:val="18"/>
                <w:szCs w:val="17"/>
              </w:rPr>
            </w:pPr>
            <w:r>
              <w:rPr>
                <w:iCs/>
                <w:sz w:val="18"/>
                <w:szCs w:val="17"/>
              </w:rPr>
              <w:t>1.5</w:t>
            </w:r>
          </w:p>
        </w:tc>
        <w:tc>
          <w:tcPr>
            <w:tcW w:w="833" w:type="pct"/>
            <w:vAlign w:val="center"/>
          </w:tcPr>
          <w:p w14:paraId="42612960" w14:textId="061AB8B9" w:rsidR="00BE22C8" w:rsidRPr="00703BFB" w:rsidRDefault="00BE22C8" w:rsidP="00703BFB">
            <w:pPr>
              <w:widowControl/>
              <w:autoSpaceDE/>
              <w:autoSpaceDN/>
              <w:adjustRightInd/>
              <w:spacing w:after="160" w:line="259" w:lineRule="auto"/>
              <w:jc w:val="center"/>
              <w:rPr>
                <w:iCs/>
                <w:sz w:val="18"/>
                <w:szCs w:val="17"/>
              </w:rPr>
            </w:pPr>
            <w:r>
              <w:rPr>
                <w:iCs/>
                <w:sz w:val="18"/>
                <w:szCs w:val="17"/>
              </w:rPr>
              <w:t>10</w:t>
            </w:r>
          </w:p>
        </w:tc>
        <w:tc>
          <w:tcPr>
            <w:tcW w:w="1667" w:type="pct"/>
            <w:gridSpan w:val="2"/>
            <w:vMerge/>
            <w:vAlign w:val="center"/>
          </w:tcPr>
          <w:p w14:paraId="7085EF83" w14:textId="49C1A7FC" w:rsidR="00BE22C8" w:rsidRPr="00703BFB" w:rsidRDefault="00BE22C8" w:rsidP="00703BFB">
            <w:pPr>
              <w:spacing w:after="160" w:line="259" w:lineRule="auto"/>
              <w:jc w:val="center"/>
              <w:rPr>
                <w:iCs/>
                <w:sz w:val="18"/>
                <w:szCs w:val="17"/>
              </w:rPr>
            </w:pPr>
          </w:p>
        </w:tc>
      </w:tr>
      <w:tr w:rsidR="00BE22C8" w14:paraId="03BBCB60" w14:textId="77777777" w:rsidTr="00BE21E5">
        <w:trPr>
          <w:trHeight w:val="283"/>
        </w:trPr>
        <w:tc>
          <w:tcPr>
            <w:tcW w:w="833" w:type="pct"/>
            <w:vAlign w:val="center"/>
          </w:tcPr>
          <w:p w14:paraId="51FC0D2E" w14:textId="3B7A5D9C" w:rsidR="00BE22C8" w:rsidRPr="00703BFB" w:rsidRDefault="00BE22C8" w:rsidP="00703BFB">
            <w:pPr>
              <w:widowControl/>
              <w:autoSpaceDE/>
              <w:autoSpaceDN/>
              <w:adjustRightInd/>
              <w:spacing w:after="160" w:line="259" w:lineRule="auto"/>
              <w:jc w:val="center"/>
              <w:rPr>
                <w:iCs/>
                <w:sz w:val="18"/>
                <w:szCs w:val="17"/>
              </w:rPr>
            </w:pPr>
            <w:r>
              <w:rPr>
                <w:iCs/>
                <w:sz w:val="18"/>
                <w:szCs w:val="17"/>
              </w:rPr>
              <w:t>020</w:t>
            </w:r>
          </w:p>
        </w:tc>
        <w:tc>
          <w:tcPr>
            <w:tcW w:w="833" w:type="pct"/>
            <w:vAlign w:val="center"/>
          </w:tcPr>
          <w:p w14:paraId="4D927EE4" w14:textId="02858B70" w:rsidR="00BE22C8" w:rsidRPr="00703BFB" w:rsidRDefault="00BE22C8" w:rsidP="00703BFB">
            <w:pPr>
              <w:widowControl/>
              <w:autoSpaceDE/>
              <w:autoSpaceDN/>
              <w:adjustRightInd/>
              <w:spacing w:after="160" w:line="259" w:lineRule="auto"/>
              <w:jc w:val="center"/>
              <w:rPr>
                <w:iCs/>
                <w:sz w:val="18"/>
                <w:szCs w:val="17"/>
              </w:rPr>
            </w:pPr>
            <w:r>
              <w:rPr>
                <w:iCs/>
                <w:sz w:val="18"/>
                <w:szCs w:val="17"/>
              </w:rPr>
              <w:t>1</w:t>
            </w:r>
          </w:p>
        </w:tc>
        <w:tc>
          <w:tcPr>
            <w:tcW w:w="833" w:type="pct"/>
            <w:vAlign w:val="center"/>
          </w:tcPr>
          <w:p w14:paraId="081AE139" w14:textId="207D8E51" w:rsidR="00BE22C8" w:rsidRPr="00703BFB" w:rsidRDefault="00BE22C8" w:rsidP="00703BFB">
            <w:pPr>
              <w:widowControl/>
              <w:autoSpaceDE/>
              <w:autoSpaceDN/>
              <w:adjustRightInd/>
              <w:spacing w:after="160" w:line="259" w:lineRule="auto"/>
              <w:jc w:val="center"/>
              <w:rPr>
                <w:iCs/>
                <w:sz w:val="18"/>
                <w:szCs w:val="17"/>
              </w:rPr>
            </w:pPr>
            <w:r>
              <w:rPr>
                <w:iCs/>
                <w:sz w:val="18"/>
                <w:szCs w:val="17"/>
              </w:rPr>
              <w:t>1.5</w:t>
            </w:r>
          </w:p>
        </w:tc>
        <w:tc>
          <w:tcPr>
            <w:tcW w:w="833" w:type="pct"/>
            <w:vAlign w:val="center"/>
          </w:tcPr>
          <w:p w14:paraId="0A3F0CDF" w14:textId="37182435" w:rsidR="00BE22C8" w:rsidRPr="00703BFB" w:rsidRDefault="00BE22C8" w:rsidP="00703BFB">
            <w:pPr>
              <w:widowControl/>
              <w:autoSpaceDE/>
              <w:autoSpaceDN/>
              <w:adjustRightInd/>
              <w:spacing w:after="160" w:line="259" w:lineRule="auto"/>
              <w:jc w:val="center"/>
              <w:rPr>
                <w:iCs/>
                <w:sz w:val="18"/>
                <w:szCs w:val="17"/>
              </w:rPr>
            </w:pPr>
            <w:r>
              <w:rPr>
                <w:iCs/>
                <w:sz w:val="18"/>
                <w:szCs w:val="17"/>
              </w:rPr>
              <w:t>12</w:t>
            </w:r>
          </w:p>
        </w:tc>
        <w:tc>
          <w:tcPr>
            <w:tcW w:w="1667" w:type="pct"/>
            <w:gridSpan w:val="2"/>
            <w:vMerge/>
            <w:vAlign w:val="center"/>
          </w:tcPr>
          <w:p w14:paraId="5CB415F9" w14:textId="30072DC5" w:rsidR="00BE22C8" w:rsidRPr="00703BFB" w:rsidRDefault="00BE22C8" w:rsidP="00703BFB">
            <w:pPr>
              <w:spacing w:after="160" w:line="259" w:lineRule="auto"/>
              <w:jc w:val="center"/>
              <w:rPr>
                <w:iCs/>
                <w:sz w:val="18"/>
                <w:szCs w:val="17"/>
              </w:rPr>
            </w:pPr>
          </w:p>
        </w:tc>
      </w:tr>
      <w:tr w:rsidR="00BE22C8" w14:paraId="2D1573EA" w14:textId="77777777" w:rsidTr="00BE21E5">
        <w:trPr>
          <w:trHeight w:val="283"/>
        </w:trPr>
        <w:tc>
          <w:tcPr>
            <w:tcW w:w="833" w:type="pct"/>
            <w:vAlign w:val="center"/>
          </w:tcPr>
          <w:p w14:paraId="0158B171" w14:textId="62417264" w:rsidR="00BE22C8" w:rsidRPr="00703BFB" w:rsidRDefault="00BE22C8" w:rsidP="00703BFB">
            <w:pPr>
              <w:widowControl/>
              <w:autoSpaceDE/>
              <w:autoSpaceDN/>
              <w:adjustRightInd/>
              <w:spacing w:after="160" w:line="259" w:lineRule="auto"/>
              <w:jc w:val="center"/>
              <w:rPr>
                <w:iCs/>
                <w:sz w:val="18"/>
                <w:szCs w:val="17"/>
              </w:rPr>
            </w:pPr>
            <w:r>
              <w:rPr>
                <w:iCs/>
                <w:sz w:val="18"/>
                <w:szCs w:val="17"/>
              </w:rPr>
              <w:t>021</w:t>
            </w:r>
          </w:p>
        </w:tc>
        <w:tc>
          <w:tcPr>
            <w:tcW w:w="833" w:type="pct"/>
            <w:vAlign w:val="center"/>
          </w:tcPr>
          <w:p w14:paraId="429BE44A" w14:textId="2DC1D54B" w:rsidR="00BE22C8" w:rsidRPr="00703BFB" w:rsidRDefault="00BE22C8" w:rsidP="00703BFB">
            <w:pPr>
              <w:widowControl/>
              <w:autoSpaceDE/>
              <w:autoSpaceDN/>
              <w:adjustRightInd/>
              <w:spacing w:after="160" w:line="259" w:lineRule="auto"/>
              <w:jc w:val="center"/>
              <w:rPr>
                <w:iCs/>
                <w:sz w:val="18"/>
                <w:szCs w:val="17"/>
              </w:rPr>
            </w:pPr>
            <w:r>
              <w:rPr>
                <w:iCs/>
                <w:sz w:val="18"/>
                <w:szCs w:val="17"/>
              </w:rPr>
              <w:t>1</w:t>
            </w:r>
          </w:p>
        </w:tc>
        <w:tc>
          <w:tcPr>
            <w:tcW w:w="833" w:type="pct"/>
            <w:vAlign w:val="center"/>
          </w:tcPr>
          <w:p w14:paraId="7191B31D" w14:textId="015ACB69" w:rsidR="00BE22C8" w:rsidRPr="00703BFB" w:rsidRDefault="00BE22C8" w:rsidP="00703BFB">
            <w:pPr>
              <w:widowControl/>
              <w:autoSpaceDE/>
              <w:autoSpaceDN/>
              <w:adjustRightInd/>
              <w:spacing w:after="160" w:line="259" w:lineRule="auto"/>
              <w:jc w:val="center"/>
              <w:rPr>
                <w:iCs/>
                <w:sz w:val="18"/>
                <w:szCs w:val="17"/>
              </w:rPr>
            </w:pPr>
            <w:r>
              <w:rPr>
                <w:iCs/>
                <w:sz w:val="18"/>
                <w:szCs w:val="17"/>
              </w:rPr>
              <w:t>1.5</w:t>
            </w:r>
          </w:p>
        </w:tc>
        <w:tc>
          <w:tcPr>
            <w:tcW w:w="833" w:type="pct"/>
            <w:vAlign w:val="center"/>
          </w:tcPr>
          <w:p w14:paraId="7D9148BB" w14:textId="711A9244" w:rsidR="00BE22C8" w:rsidRPr="00703BFB" w:rsidRDefault="00BE22C8" w:rsidP="00703BFB">
            <w:pPr>
              <w:widowControl/>
              <w:autoSpaceDE/>
              <w:autoSpaceDN/>
              <w:adjustRightInd/>
              <w:spacing w:after="160" w:line="259" w:lineRule="auto"/>
              <w:jc w:val="center"/>
              <w:rPr>
                <w:iCs/>
                <w:sz w:val="18"/>
                <w:szCs w:val="17"/>
              </w:rPr>
            </w:pPr>
            <w:r>
              <w:rPr>
                <w:iCs/>
                <w:sz w:val="18"/>
                <w:szCs w:val="17"/>
              </w:rPr>
              <w:t>12</w:t>
            </w:r>
          </w:p>
        </w:tc>
        <w:tc>
          <w:tcPr>
            <w:tcW w:w="1667" w:type="pct"/>
            <w:gridSpan w:val="2"/>
            <w:vMerge/>
            <w:vAlign w:val="center"/>
          </w:tcPr>
          <w:p w14:paraId="213944E9" w14:textId="134F2929" w:rsidR="00BE22C8" w:rsidRPr="00703BFB" w:rsidRDefault="00BE22C8" w:rsidP="00703BFB">
            <w:pPr>
              <w:spacing w:after="160" w:line="259" w:lineRule="auto"/>
              <w:jc w:val="center"/>
              <w:rPr>
                <w:iCs/>
                <w:sz w:val="18"/>
                <w:szCs w:val="17"/>
              </w:rPr>
            </w:pPr>
          </w:p>
        </w:tc>
      </w:tr>
      <w:tr w:rsidR="00BE22C8" w14:paraId="6D76B280" w14:textId="77777777" w:rsidTr="00BE21E5">
        <w:trPr>
          <w:trHeight w:val="283"/>
        </w:trPr>
        <w:tc>
          <w:tcPr>
            <w:tcW w:w="833" w:type="pct"/>
            <w:vAlign w:val="center"/>
          </w:tcPr>
          <w:p w14:paraId="1F6076E8" w14:textId="48287C89" w:rsidR="00BE22C8" w:rsidRPr="00703BFB" w:rsidRDefault="00BE22C8" w:rsidP="00703BFB">
            <w:pPr>
              <w:widowControl/>
              <w:autoSpaceDE/>
              <w:autoSpaceDN/>
              <w:adjustRightInd/>
              <w:spacing w:after="160" w:line="259" w:lineRule="auto"/>
              <w:jc w:val="center"/>
              <w:rPr>
                <w:iCs/>
                <w:sz w:val="18"/>
                <w:szCs w:val="17"/>
              </w:rPr>
            </w:pPr>
            <w:r>
              <w:rPr>
                <w:iCs/>
                <w:sz w:val="18"/>
                <w:szCs w:val="17"/>
              </w:rPr>
              <w:t>022</w:t>
            </w:r>
          </w:p>
        </w:tc>
        <w:tc>
          <w:tcPr>
            <w:tcW w:w="833" w:type="pct"/>
            <w:vAlign w:val="center"/>
          </w:tcPr>
          <w:p w14:paraId="52BE59A7" w14:textId="5DA7C3A0" w:rsidR="00BE22C8" w:rsidRPr="00703BFB" w:rsidRDefault="00BE22C8" w:rsidP="00703BFB">
            <w:pPr>
              <w:widowControl/>
              <w:autoSpaceDE/>
              <w:autoSpaceDN/>
              <w:adjustRightInd/>
              <w:spacing w:after="160" w:line="259" w:lineRule="auto"/>
              <w:jc w:val="center"/>
              <w:rPr>
                <w:iCs/>
                <w:sz w:val="18"/>
                <w:szCs w:val="17"/>
              </w:rPr>
            </w:pPr>
            <w:r>
              <w:rPr>
                <w:iCs/>
                <w:sz w:val="18"/>
                <w:szCs w:val="17"/>
              </w:rPr>
              <w:t>1</w:t>
            </w:r>
          </w:p>
        </w:tc>
        <w:tc>
          <w:tcPr>
            <w:tcW w:w="833" w:type="pct"/>
            <w:vAlign w:val="center"/>
          </w:tcPr>
          <w:p w14:paraId="6B823E6C" w14:textId="3A693A3B" w:rsidR="00BE22C8" w:rsidRPr="00703BFB" w:rsidRDefault="00BE22C8" w:rsidP="00703BFB">
            <w:pPr>
              <w:widowControl/>
              <w:autoSpaceDE/>
              <w:autoSpaceDN/>
              <w:adjustRightInd/>
              <w:spacing w:after="160" w:line="259" w:lineRule="auto"/>
              <w:jc w:val="center"/>
              <w:rPr>
                <w:iCs/>
                <w:sz w:val="18"/>
                <w:szCs w:val="17"/>
              </w:rPr>
            </w:pPr>
            <w:r>
              <w:rPr>
                <w:iCs/>
                <w:sz w:val="18"/>
                <w:szCs w:val="17"/>
              </w:rPr>
              <w:t>1.5</w:t>
            </w:r>
          </w:p>
        </w:tc>
        <w:tc>
          <w:tcPr>
            <w:tcW w:w="833" w:type="pct"/>
            <w:vAlign w:val="center"/>
          </w:tcPr>
          <w:p w14:paraId="7EA19E81" w14:textId="59645174" w:rsidR="00BE22C8" w:rsidRPr="00703BFB" w:rsidRDefault="00BE22C8" w:rsidP="00703BFB">
            <w:pPr>
              <w:widowControl/>
              <w:autoSpaceDE/>
              <w:autoSpaceDN/>
              <w:adjustRightInd/>
              <w:spacing w:after="160" w:line="259" w:lineRule="auto"/>
              <w:jc w:val="center"/>
              <w:rPr>
                <w:iCs/>
                <w:sz w:val="18"/>
                <w:szCs w:val="17"/>
              </w:rPr>
            </w:pPr>
            <w:r>
              <w:rPr>
                <w:iCs/>
                <w:sz w:val="18"/>
                <w:szCs w:val="17"/>
              </w:rPr>
              <w:t>12</w:t>
            </w:r>
          </w:p>
        </w:tc>
        <w:tc>
          <w:tcPr>
            <w:tcW w:w="1667" w:type="pct"/>
            <w:gridSpan w:val="2"/>
            <w:vMerge/>
            <w:vAlign w:val="center"/>
          </w:tcPr>
          <w:p w14:paraId="6427FF36" w14:textId="014E2DA8" w:rsidR="00BE22C8" w:rsidRPr="00703BFB" w:rsidRDefault="00BE22C8" w:rsidP="00703BFB">
            <w:pPr>
              <w:widowControl/>
              <w:autoSpaceDE/>
              <w:autoSpaceDN/>
              <w:adjustRightInd/>
              <w:spacing w:after="160" w:line="259" w:lineRule="auto"/>
              <w:jc w:val="center"/>
              <w:rPr>
                <w:iCs/>
                <w:sz w:val="18"/>
                <w:szCs w:val="17"/>
              </w:rPr>
            </w:pPr>
          </w:p>
        </w:tc>
      </w:tr>
    </w:tbl>
    <w:p w14:paraId="6B1B2AD6" w14:textId="3C8DEBED" w:rsidR="007109CA" w:rsidRDefault="007109CA">
      <w:pPr>
        <w:widowControl/>
        <w:autoSpaceDE/>
        <w:autoSpaceDN/>
        <w:adjustRightInd/>
        <w:spacing w:after="160" w:line="259" w:lineRule="auto"/>
        <w:rPr>
          <w:b/>
          <w:iCs/>
          <w:sz w:val="18"/>
          <w:szCs w:val="17"/>
        </w:rPr>
      </w:pPr>
      <w:r>
        <w:rPr>
          <w:b/>
          <w:iCs/>
          <w:sz w:val="18"/>
          <w:szCs w:val="17"/>
        </w:rPr>
        <w:br w:type="page"/>
      </w:r>
    </w:p>
    <w:p w14:paraId="1CC68745" w14:textId="12DAB33F" w:rsidR="00B422D3" w:rsidRPr="00445CEF" w:rsidRDefault="00445CEF" w:rsidP="000863FB">
      <w:pPr>
        <w:spacing w:before="340"/>
        <w:jc w:val="both"/>
        <w:rPr>
          <w:b/>
          <w:iCs/>
          <w:sz w:val="18"/>
          <w:szCs w:val="17"/>
        </w:rPr>
      </w:pPr>
      <w:r>
        <w:rPr>
          <w:b/>
          <w:iCs/>
          <w:sz w:val="18"/>
          <w:szCs w:val="17"/>
        </w:rPr>
        <w:t>Data a</w:t>
      </w:r>
      <w:r w:rsidRPr="00445CEF">
        <w:rPr>
          <w:b/>
          <w:iCs/>
          <w:sz w:val="18"/>
          <w:szCs w:val="17"/>
        </w:rPr>
        <w:t>nalysis</w:t>
      </w:r>
    </w:p>
    <w:p w14:paraId="55818C14" w14:textId="306A4FDF" w:rsidR="00445CEF" w:rsidRDefault="00445CEF" w:rsidP="000863FB">
      <w:pPr>
        <w:spacing w:before="340"/>
        <w:jc w:val="both"/>
        <w:rPr>
          <w:iCs/>
          <w:sz w:val="18"/>
          <w:szCs w:val="17"/>
        </w:rPr>
      </w:pPr>
      <w:r>
        <w:rPr>
          <w:iCs/>
          <w:sz w:val="18"/>
          <w:szCs w:val="17"/>
        </w:rPr>
        <w:t>A flowchart of the processing pipeline employed</w:t>
      </w:r>
      <w:r w:rsidR="00261C4C">
        <w:rPr>
          <w:iCs/>
          <w:sz w:val="18"/>
          <w:szCs w:val="17"/>
        </w:rPr>
        <w:t xml:space="preserve"> is </w:t>
      </w:r>
      <w:r w:rsidR="00C42833">
        <w:rPr>
          <w:iCs/>
          <w:sz w:val="18"/>
          <w:szCs w:val="17"/>
        </w:rPr>
        <w:t xml:space="preserve">shown </w:t>
      </w:r>
      <w:r w:rsidR="00261C4C">
        <w:rPr>
          <w:iCs/>
          <w:sz w:val="18"/>
          <w:szCs w:val="17"/>
        </w:rPr>
        <w:t>in Figure 1, follow</w:t>
      </w:r>
      <w:r w:rsidR="00C42833">
        <w:rPr>
          <w:iCs/>
          <w:sz w:val="18"/>
          <w:szCs w:val="17"/>
        </w:rPr>
        <w:t>ed by a</w:t>
      </w:r>
      <w:r w:rsidR="00261C4C">
        <w:rPr>
          <w:iCs/>
          <w:sz w:val="18"/>
          <w:szCs w:val="17"/>
        </w:rPr>
        <w:t xml:space="preserve"> detailed description of </w:t>
      </w:r>
      <w:r w:rsidR="00C42833">
        <w:rPr>
          <w:iCs/>
          <w:sz w:val="18"/>
          <w:szCs w:val="17"/>
        </w:rPr>
        <w:t xml:space="preserve">the </w:t>
      </w:r>
      <w:r w:rsidR="00261C4C">
        <w:rPr>
          <w:iCs/>
          <w:sz w:val="18"/>
          <w:szCs w:val="17"/>
        </w:rPr>
        <w:t>processing of the functional data to generate the atlas.</w:t>
      </w:r>
    </w:p>
    <w:p w14:paraId="1666BDF3" w14:textId="0FF366CF" w:rsidR="00756B16" w:rsidRDefault="00756B16" w:rsidP="007109CA">
      <w:pPr>
        <w:spacing w:before="340"/>
        <w:jc w:val="center"/>
        <w:rPr>
          <w:iCs/>
          <w:sz w:val="18"/>
          <w:szCs w:val="17"/>
        </w:rPr>
      </w:pPr>
      <w:r>
        <w:rPr>
          <w:iCs/>
          <w:noProof/>
          <w:sz w:val="18"/>
          <w:szCs w:val="17"/>
        </w:rPr>
        <w:drawing>
          <wp:inline distT="0" distB="0" distL="0" distR="0" wp14:anchorId="0B126B57" wp14:editId="50036C8A">
            <wp:extent cx="3161189" cy="2699599"/>
            <wp:effectExtent l="0" t="0" r="127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_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61189" cy="2699599"/>
                    </a:xfrm>
                    <a:prstGeom prst="rect">
                      <a:avLst/>
                    </a:prstGeom>
                  </pic:spPr>
                </pic:pic>
              </a:graphicData>
            </a:graphic>
          </wp:inline>
        </w:drawing>
      </w:r>
    </w:p>
    <w:p w14:paraId="07BBD73D" w14:textId="482066B5" w:rsidR="007109CA" w:rsidRPr="00FB10AE" w:rsidRDefault="007109CA" w:rsidP="007109CA">
      <w:pPr>
        <w:spacing w:before="340"/>
        <w:jc w:val="both"/>
        <w:rPr>
          <w:i/>
          <w:iCs/>
          <w:sz w:val="16"/>
          <w:szCs w:val="16"/>
        </w:rPr>
      </w:pPr>
      <w:r w:rsidRPr="00FB10AE">
        <w:rPr>
          <w:b/>
          <w:i/>
          <w:iCs/>
          <w:sz w:val="16"/>
          <w:szCs w:val="16"/>
        </w:rPr>
        <w:t>Figure 1:</w:t>
      </w:r>
      <w:r w:rsidRPr="00FB10AE">
        <w:rPr>
          <w:i/>
          <w:iCs/>
          <w:sz w:val="16"/>
          <w:szCs w:val="16"/>
        </w:rPr>
        <w:t xml:space="preserve"> Flowchart of the analysis pipeline from </w:t>
      </w:r>
      <w:r w:rsidR="00C42833">
        <w:rPr>
          <w:i/>
          <w:iCs/>
          <w:sz w:val="16"/>
          <w:szCs w:val="16"/>
        </w:rPr>
        <w:t xml:space="preserve">the fMRI data collected using a travelling wave </w:t>
      </w:r>
      <w:r w:rsidRPr="00FB10AE">
        <w:rPr>
          <w:i/>
          <w:iCs/>
          <w:sz w:val="16"/>
          <w:szCs w:val="16"/>
        </w:rPr>
        <w:t xml:space="preserve">EPI </w:t>
      </w:r>
      <w:r w:rsidR="00C42833">
        <w:rPr>
          <w:i/>
          <w:iCs/>
          <w:sz w:val="16"/>
          <w:szCs w:val="16"/>
        </w:rPr>
        <w:t>(TW EPI) acquisition</w:t>
      </w:r>
      <w:r w:rsidRPr="00FB10AE">
        <w:rPr>
          <w:i/>
          <w:iCs/>
          <w:sz w:val="16"/>
          <w:szCs w:val="16"/>
        </w:rPr>
        <w:t xml:space="preserve"> to </w:t>
      </w:r>
      <w:r w:rsidR="00C42833">
        <w:rPr>
          <w:i/>
          <w:iCs/>
          <w:sz w:val="16"/>
          <w:szCs w:val="16"/>
        </w:rPr>
        <w:t xml:space="preserve">the </w:t>
      </w:r>
      <w:r w:rsidRPr="00FB10AE">
        <w:rPr>
          <w:i/>
          <w:iCs/>
          <w:sz w:val="16"/>
          <w:szCs w:val="16"/>
        </w:rPr>
        <w:t xml:space="preserve">group-level probabilistic atlas of the digits. </w:t>
      </w:r>
    </w:p>
    <w:p w14:paraId="27F4E523" w14:textId="19D1E938" w:rsidR="0018663C" w:rsidRDefault="00261C4C" w:rsidP="0018663C">
      <w:pPr>
        <w:spacing w:before="340"/>
        <w:jc w:val="both"/>
        <w:rPr>
          <w:i/>
          <w:iCs/>
          <w:sz w:val="18"/>
          <w:szCs w:val="17"/>
        </w:rPr>
      </w:pPr>
      <w:r w:rsidRPr="00261C4C">
        <w:rPr>
          <w:i/>
          <w:iCs/>
          <w:sz w:val="18"/>
          <w:szCs w:val="17"/>
        </w:rPr>
        <w:t xml:space="preserve">Generation of subject-specific </w:t>
      </w:r>
      <w:r w:rsidR="00C20075">
        <w:rPr>
          <w:i/>
          <w:iCs/>
          <w:sz w:val="18"/>
          <w:szCs w:val="17"/>
        </w:rPr>
        <w:t>travelling wave</w:t>
      </w:r>
      <w:r w:rsidRPr="00261C4C">
        <w:rPr>
          <w:i/>
          <w:iCs/>
          <w:sz w:val="18"/>
          <w:szCs w:val="17"/>
        </w:rPr>
        <w:t xml:space="preserve"> maps</w:t>
      </w:r>
    </w:p>
    <w:p w14:paraId="45A88273" w14:textId="07371C16" w:rsidR="0018663C" w:rsidRDefault="000863FB" w:rsidP="0018663C">
      <w:pPr>
        <w:spacing w:before="340"/>
        <w:jc w:val="both"/>
        <w:rPr>
          <w:iCs/>
          <w:sz w:val="18"/>
          <w:szCs w:val="17"/>
        </w:rPr>
      </w:pPr>
      <w:r w:rsidRPr="000863FB">
        <w:rPr>
          <w:iCs/>
          <w:sz w:val="18"/>
          <w:szCs w:val="17"/>
        </w:rPr>
        <w:t xml:space="preserve">The travelling wave fMRI datasets from each individual subject were analysed using </w:t>
      </w:r>
      <w:proofErr w:type="spellStart"/>
      <w:r w:rsidRPr="000863FB">
        <w:rPr>
          <w:iCs/>
          <w:sz w:val="18"/>
          <w:szCs w:val="17"/>
        </w:rPr>
        <w:t>mrTools</w:t>
      </w:r>
      <w:proofErr w:type="spellEnd"/>
      <w:r w:rsidRPr="000863FB">
        <w:rPr>
          <w:iCs/>
          <w:sz w:val="18"/>
          <w:szCs w:val="17"/>
        </w:rPr>
        <w:t xml:space="preserve"> (</w:t>
      </w:r>
      <w:hyperlink r:id="rId11" w:history="1">
        <w:r w:rsidRPr="00721784">
          <w:rPr>
            <w:rStyle w:val="Hyperlink"/>
            <w:iCs/>
            <w:sz w:val="18"/>
            <w:szCs w:val="17"/>
          </w:rPr>
          <w:t>http://www.cns.nyu.edu/heegerlab</w:t>
        </w:r>
      </w:hyperlink>
      <w:r>
        <w:rPr>
          <w:iCs/>
          <w:sz w:val="18"/>
          <w:szCs w:val="17"/>
        </w:rPr>
        <w:t>)</w:t>
      </w:r>
      <w:r w:rsidRPr="000863FB">
        <w:rPr>
          <w:iCs/>
          <w:sz w:val="18"/>
          <w:szCs w:val="17"/>
        </w:rPr>
        <w:t xml:space="preserve">. </w:t>
      </w:r>
      <w:r w:rsidR="00D24548">
        <w:rPr>
          <w:iCs/>
          <w:sz w:val="18"/>
          <w:szCs w:val="17"/>
        </w:rPr>
        <w:t xml:space="preserve">Functional </w:t>
      </w:r>
      <w:r w:rsidRPr="000863FB">
        <w:rPr>
          <w:iCs/>
          <w:sz w:val="18"/>
          <w:szCs w:val="17"/>
        </w:rPr>
        <w:t>MRI data sets were realigned to the last volume of the data set (reference EPI frame) acquired closest in time to the high-resolution T2*-weighted dataset. To account for scanner drift and other low-frequency signals, all time-series were high-pass filtered (0.01 Hz cut-off) and converted to percent-signal change for s</w:t>
      </w:r>
      <w:r w:rsidR="00AD15AB">
        <w:rPr>
          <w:iCs/>
          <w:sz w:val="18"/>
          <w:szCs w:val="17"/>
        </w:rPr>
        <w:t xml:space="preserve">ubsequent statistical analysis. </w:t>
      </w:r>
      <w:r w:rsidRPr="000863FB">
        <w:rPr>
          <w:iCs/>
          <w:sz w:val="18"/>
          <w:szCs w:val="17"/>
        </w:rPr>
        <w:t>The forward and backward travelling wave scans for the left and right hand were co</w:t>
      </w:r>
      <w:r>
        <w:rPr>
          <w:iCs/>
          <w:sz w:val="18"/>
          <w:szCs w:val="17"/>
        </w:rPr>
        <w:t>mbined</w:t>
      </w:r>
      <w:r w:rsidRPr="000863FB">
        <w:rPr>
          <w:iCs/>
          <w:sz w:val="18"/>
          <w:szCs w:val="17"/>
        </w:rPr>
        <w:t xml:space="preserve"> to cancel the haemodynamic delay</w:t>
      </w:r>
      <w:r>
        <w:rPr>
          <w:iCs/>
          <w:sz w:val="18"/>
          <w:szCs w:val="17"/>
        </w:rPr>
        <w:t xml:space="preserve"> </w:t>
      </w:r>
      <w:r>
        <w:rPr>
          <w:iCs/>
          <w:sz w:val="18"/>
          <w:szCs w:val="17"/>
        </w:rPr>
        <w:fldChar w:fldCharType="begin" w:fldLock="1"/>
      </w:r>
      <w:r w:rsidR="00AD15AB">
        <w:rPr>
          <w:iCs/>
          <w:sz w:val="18"/>
          <w:szCs w:val="17"/>
        </w:rPr>
        <w:instrText>ADDIN CSL_CITATION {"citationItems":[{"id":"ITEM-1","itemData":{"DOI":"10.1152/jn.00499.2012","ISSN":"0022-3077","abstract":"A desirable goal of functional MRI (fMRI), both clinically and for basic research, is to produce detailed maps of cortical function in individual subjects. Single-subject mapping of the somatotopic hand representation in the human primary somatosensory cortex (S1) has been performed using both phase-encoding and block/event-related designs. Here, we review the theoretical strengths and limits of each method and empirically compare high-resolution (1.5 mm isotropic) somatotopic maps obtained using fMRI at ultrahigh magnetic field (7 T) with phase-encoding and event-related designs in six subjects in response to vibrotactile stimulation of the five fingertips. Results show that the phase-encoding design is more efficient than the event-related design for mapping fingertip-specific responses and in particular allows us to describe a new additional somatotopic representation of fingertips on the precentral gyrus. However, with sufficient data, both designs yield very similar fingertip-specific maps in S1, which confirms that the assumption of local representational continuity underlying phase-encoding designs is largely valid at the level of the fingertips in S1. In addition, it is shown that the event-related design allows the mapping of overlapping cortical representations that are difficult to estimate using the phase-encoding design. The event-related data show a complex pattern of overlapping cortical representations for different fingertips within S1 and demonstrate that regions of S1 responding to several adjacent fingertips can incorrectly be identified as responding preferentially to one fingertip in the phase-encoding data.","author":[{"dropping-particle":"","family":"Besle","given":"Julien","non-dropping-particle":"","parse-names":false,"suffix":""},{"dropping-particle":"","family":"Sánchez-Panchuelo","given":"Rosa-Maria","non-dropping-particle":"","parse-names":false,"suffix":""},{"dropping-particle":"","family":"Bowtell","given":"Richard","non-dropping-particle":"","parse-names":false,"suffix":""},{"dropping-particle":"","family":"Francis","given":"Susan","non-dropping-particle":"","parse-names":false,"suffix":""},{"dropping-particle":"","family":"Schluppeck","given":"Denis","non-dropping-particle":"","parse-names":false,"suffix":""}],"container-title":"Journal of Neurophysiology","id":"ITEM-1","issue":"9","issued":{"date-parts":[["2013","5"]]},"page":"2293-2305","title":"Single-subject fMRI mapping at 7 T of the representation of fingertips in S1: a comparison of event-related and phase-encoding designs","type":"article-journal","volume":"109"},"uris":["http://www.mendeley.com/documents/?uuid=f83d539e-b86c-445a-9b34-18a93137bfa6"]}],"mendeley":{"formattedCitation":"(Besle et al., 2013)","plainTextFormattedCitation":"(Besle et al., 2013)","previouslyFormattedCitation":"(Besle et al., 2013)"},"properties":{"noteIndex":0},"schema":"https://github.com/citation-style-language/schema/raw/master/csl-citation.json"}</w:instrText>
      </w:r>
      <w:r>
        <w:rPr>
          <w:iCs/>
          <w:sz w:val="18"/>
          <w:szCs w:val="17"/>
        </w:rPr>
        <w:fldChar w:fldCharType="separate"/>
      </w:r>
      <w:r w:rsidRPr="000863FB">
        <w:rPr>
          <w:iCs/>
          <w:noProof/>
          <w:sz w:val="18"/>
          <w:szCs w:val="17"/>
        </w:rPr>
        <w:t>(Besle et al., 2013)</w:t>
      </w:r>
      <w:r>
        <w:rPr>
          <w:iCs/>
          <w:sz w:val="18"/>
          <w:szCs w:val="17"/>
        </w:rPr>
        <w:fldChar w:fldCharType="end"/>
      </w:r>
      <w:r w:rsidRPr="000863FB">
        <w:rPr>
          <w:iCs/>
          <w:sz w:val="18"/>
          <w:szCs w:val="17"/>
        </w:rPr>
        <w:t xml:space="preserve">. </w:t>
      </w:r>
      <w:r>
        <w:rPr>
          <w:iCs/>
          <w:sz w:val="18"/>
          <w:szCs w:val="17"/>
        </w:rPr>
        <w:t>For each voxel, the corresponding time</w:t>
      </w:r>
      <w:r w:rsidR="00AD15AB">
        <w:rPr>
          <w:iCs/>
          <w:sz w:val="18"/>
          <w:szCs w:val="17"/>
        </w:rPr>
        <w:t xml:space="preserve"> </w:t>
      </w:r>
      <w:r>
        <w:rPr>
          <w:iCs/>
          <w:sz w:val="18"/>
          <w:szCs w:val="17"/>
        </w:rPr>
        <w:t xml:space="preserve">series were </w:t>
      </w:r>
      <w:r w:rsidRPr="000863FB">
        <w:rPr>
          <w:iCs/>
          <w:sz w:val="18"/>
          <w:szCs w:val="17"/>
        </w:rPr>
        <w:t>Fourier</w:t>
      </w:r>
      <w:r>
        <w:rPr>
          <w:iCs/>
          <w:sz w:val="18"/>
          <w:szCs w:val="17"/>
        </w:rPr>
        <w:t xml:space="preserve"> transformed</w:t>
      </w:r>
      <w:r w:rsidRPr="000863FB">
        <w:rPr>
          <w:iCs/>
          <w:sz w:val="18"/>
          <w:szCs w:val="17"/>
        </w:rPr>
        <w:t xml:space="preserve"> compute the phase and amplitude of the best-fitting 1/20 Hz sine wave and the coherence between the time series</w:t>
      </w:r>
      <w:r w:rsidR="00AD15AB">
        <w:rPr>
          <w:iCs/>
          <w:sz w:val="18"/>
          <w:szCs w:val="17"/>
        </w:rPr>
        <w:t xml:space="preserve"> and the best-fitting sinusoid. </w:t>
      </w:r>
      <w:r w:rsidRPr="000863FB">
        <w:rPr>
          <w:iCs/>
          <w:sz w:val="18"/>
          <w:szCs w:val="17"/>
        </w:rPr>
        <w:t>The phase and coherence statistical maps were then transformed from native functional data acquisition space into the subject’s whole-head anatomical space via a two-step procedure; the reference EPI frame was aligned to the in-plane T2*-weighted anatomical volume using non-linear alignment to account for any residual distortions in the functional volume, the in-plane T2*-weighted anatomical volume was inverted and then linearly aligned with the T1-weighted reference volume. All alignment steps were performed using an iterative, multi-resol</w:t>
      </w:r>
      <w:r w:rsidR="00AD15AB">
        <w:rPr>
          <w:iCs/>
          <w:sz w:val="18"/>
          <w:szCs w:val="17"/>
        </w:rPr>
        <w:t xml:space="preserve">ution robust estimation method </w:t>
      </w:r>
      <w:r w:rsidR="00AD15AB">
        <w:rPr>
          <w:iCs/>
          <w:sz w:val="18"/>
          <w:szCs w:val="17"/>
        </w:rPr>
        <w:fldChar w:fldCharType="begin" w:fldLock="1"/>
      </w:r>
      <w:r w:rsidR="00AD15AB">
        <w:rPr>
          <w:iCs/>
          <w:sz w:val="18"/>
          <w:szCs w:val="17"/>
        </w:rPr>
        <w:instrText>ADDIN CSL_CITATION {"citationItems":[{"id":"ITEM-1","itemData":{"DOI":"10.1002/(SICI)1522-2594(200005)43:5&lt;705::AID-MRM13&gt;3.0.CO;2-R","ISSN":"0740-3194","abstract":"An algorithm for the automatic alignment of MRI volumes of the human brain was developed, based on techniques adopted from the computer vision literature for image motion estimation. Most image registration techniques rely on the assumption that corresponding voxels in the two volumes have equal intensity, which is not true for MRI volumes acquired with different coils and/or pulse sequences. Intensity normalization and contrast equalization were used to minimize the differences between the intensities of the two volumes. However, these preprocessing steps do not correct perfectly for the image differences when using different coils and/or pulse sequences. Hence, the alignment algorithm relies on robust estimation, which automatically ignores voxels where the intensities are sufficiently different in the two volumes. A multiresolution pyramid implementation enables the algorithm to estimate large displacements. The resulting algorithm is used routinely to align MRI volumes acquired using different protocols (3D SPGR and 2D fast spin echo) and different coils (surface and head) to subvoxel accuracy (better than 1 mm).","author":[{"dropping-particle":"","family":"Nestares","given":"Oscar","non-dropping-particle":"","parse-names":false,"suffix":""},{"dropping-particle":"","family":"Heeger","given":"David J.","non-dropping-particle":"","parse-names":false,"suffix":""}],"container-title":"Magnetic Resonance in Medicine","id":"ITEM-1","issue":"5","issued":{"date-parts":[["2000","5"]]},"page":"705-715","title":"Robust multiresolution alignment of MRI brain volumes","type":"article-journal","volume":"43"},"uris":["http://www.mendeley.com/documents/?uuid=b4b4a9e9-42a4-42aa-ad00-53ad7dd2cff3"]}],"mendeley":{"formattedCitation":"(Nestares and Heeger, 2000)","plainTextFormattedCitation":"(Nestares and Heeger, 2000)","previouslyFormattedCitation":"(Nestares and Heeger, 2000)"},"properties":{"noteIndex":0},"schema":"https://github.com/citation-style-language/schema/raw/master/csl-citation.json"}</w:instrText>
      </w:r>
      <w:r w:rsidR="00AD15AB">
        <w:rPr>
          <w:iCs/>
          <w:sz w:val="18"/>
          <w:szCs w:val="17"/>
        </w:rPr>
        <w:fldChar w:fldCharType="separate"/>
      </w:r>
      <w:r w:rsidR="00AD15AB" w:rsidRPr="00AD15AB">
        <w:rPr>
          <w:iCs/>
          <w:noProof/>
          <w:sz w:val="18"/>
          <w:szCs w:val="17"/>
        </w:rPr>
        <w:t>(Nestares and Heeger, 2000)</w:t>
      </w:r>
      <w:r w:rsidR="00AD15AB">
        <w:rPr>
          <w:iCs/>
          <w:sz w:val="18"/>
          <w:szCs w:val="17"/>
        </w:rPr>
        <w:fldChar w:fldCharType="end"/>
      </w:r>
      <w:r w:rsidRPr="000863FB">
        <w:rPr>
          <w:iCs/>
          <w:sz w:val="18"/>
          <w:szCs w:val="17"/>
        </w:rPr>
        <w:t xml:space="preserve"> as implemented  in  </w:t>
      </w:r>
      <w:proofErr w:type="spellStart"/>
      <w:r w:rsidRPr="000863FB">
        <w:rPr>
          <w:iCs/>
          <w:sz w:val="18"/>
          <w:szCs w:val="17"/>
        </w:rPr>
        <w:t>mrTools</w:t>
      </w:r>
      <w:proofErr w:type="spellEnd"/>
      <w:r w:rsidR="00AD15AB">
        <w:rPr>
          <w:iCs/>
          <w:sz w:val="18"/>
          <w:szCs w:val="17"/>
        </w:rPr>
        <w:t xml:space="preserve">. </w:t>
      </w:r>
      <w:r w:rsidRPr="000863FB">
        <w:rPr>
          <w:iCs/>
          <w:sz w:val="18"/>
          <w:szCs w:val="17"/>
        </w:rPr>
        <w:t xml:space="preserve">Cortical segmentations were obtained from the whole head T1-weighted anatomical volume using </w:t>
      </w:r>
      <w:proofErr w:type="spellStart"/>
      <w:r w:rsidRPr="000863FB">
        <w:rPr>
          <w:iCs/>
          <w:sz w:val="18"/>
          <w:szCs w:val="17"/>
        </w:rPr>
        <w:t>Freesurfer</w:t>
      </w:r>
      <w:proofErr w:type="spellEnd"/>
      <w:r w:rsidRPr="000863FB">
        <w:rPr>
          <w:iCs/>
          <w:sz w:val="18"/>
          <w:szCs w:val="17"/>
        </w:rPr>
        <w:t xml:space="preserve"> v5.3.0 </w:t>
      </w:r>
      <w:r w:rsidR="00AD15AB">
        <w:rPr>
          <w:iCs/>
          <w:sz w:val="18"/>
          <w:szCs w:val="17"/>
        </w:rPr>
        <w:fldChar w:fldCharType="begin" w:fldLock="1"/>
      </w:r>
      <w:r w:rsidR="001765DD">
        <w:rPr>
          <w:iCs/>
          <w:sz w:val="18"/>
          <w:szCs w:val="17"/>
        </w:rPr>
        <w:instrText>ADDIN CSL_CITATION {"citationItems":[{"id":"ITEM-1","itemData":{"DOI":"10.1006/nimg.1998.0395","ISBN":"1424407885","ISSN":"10538119","PMID":"9931268","abstract":"Several properties of the cerebral cortex, including its columnar and laminar organization, as well as the topographic organization of cortical areas, can only be properly understood in the context of the intrinsic two- dimensional structure of the cortical surface. In order to study such cortical properties in humans, it is necessary to obtain an accurate and explicit representation of the cortical surface in individual subjects. Here we describe a set of automated procedures for obtaining accurate reconstructions of the cortical surface, which have been applied to data from more than 100 subjects, requiring little or no manual intervention. Automated routines for unfolding and flattening the cortical surface are described in a companion paper. These procedures allow for the routine use of cortical surface-based analysis and visualization methods in functional brain imaging.","author":[{"dropping-particle":"","family":"Dale","given":"Anders M.","non-dropping-particle":"","parse-names":false,"suffix":""},{"dropping-particle":"","family":"Fischl","given":"Bruce","non-dropping-particle":"","parse-names":false,"suffix":""},{"dropping-particle":"","family":"Sereno","given":"Martin I.","non-dropping-particle":"","parse-names":false,"suffix":""}],"container-title":"NeuroImage","id":"ITEM-1","issue":"2","issued":{"date-parts":[["1999"]]},"page":"179-194","title":"Cortical surface-based analysis: I. Segmentation and surface reconstruction","type":"article-journal","volume":"9"},"uris":["http://www.mendeley.com/documents/?uuid=ea8d8359-391b-4b04-96fc-04cede2cd23a"]},{"id":"ITEM-2","itemData":{"DOI":"10.1006/nimg.1998.0396","ISBN":"1053-8119 (Print)\\n1053-8119 (Linking)","ISSN":"10538119","PMID":"9931269","abstract":"The surface of the human cerebral cortex is a highly folded sheet with the majority of its surface area buried within folds. As such, it is a difficult domain for computational as well as visualization purposes. We have therefore designed a set of procedures for modifying the representation of the cortical surface to (i) inflate it so that activity buried inside sulci may be visualized, (ii) cut and flatten an entire hemisphere, and (iii) transform a hemisphere into a simple parameterizable surface such as a sphere for the purpose of establishing a surface-based coordinate system.","author":[{"dropping-particle":"","family":"Fischl","given":"Bruce","non-dropping-particle":"","parse-names":false,"suffix":""},{"dropping-particle":"","family":"Sereno","given":"Martin I.","non-dropping-particle":"","parse-names":false,"suffix":""},{"dropping-particle":"","family":"Dale","given":"Anders M.","non-dropping-particle":"","parse-names":false,"suffix":""}],"container-title":"NeuroImage","id":"ITEM-2","issue":"2","issued":{"date-parts":[["1999"]]},"page":"195-207","title":"Cortical surface-based analysis: II. Inflation, flattening, and a surface-based coordinate system","type":"article","volume":"9"},"uris":["http://www.mendeley.com/documents/?uuid=48945a4f-d432-4a54-a4f4-dcffc3b647bd"]}],"mendeley":{"formattedCitation":"(Dale et al., 1999; Fischl et al., 1999a)","plainTextFormattedCitation":"(Dale et al., 1999; Fischl et al., 1999a)","previouslyFormattedCitation":"(Dale et al., 1999; Fischl et al., 1999a)"},"properties":{"noteIndex":0},"schema":"https://github.com/citation-style-language/schema/raw/master/csl-citation.json"}</w:instrText>
      </w:r>
      <w:r w:rsidR="00AD15AB">
        <w:rPr>
          <w:iCs/>
          <w:sz w:val="18"/>
          <w:szCs w:val="17"/>
        </w:rPr>
        <w:fldChar w:fldCharType="separate"/>
      </w:r>
      <w:r w:rsidR="00AD15AB" w:rsidRPr="00AD15AB">
        <w:rPr>
          <w:iCs/>
          <w:noProof/>
          <w:sz w:val="18"/>
          <w:szCs w:val="17"/>
        </w:rPr>
        <w:t>(Dale et al., 1999; Fischl et al., 1999a)</w:t>
      </w:r>
      <w:r w:rsidR="00AD15AB">
        <w:rPr>
          <w:iCs/>
          <w:sz w:val="18"/>
          <w:szCs w:val="17"/>
        </w:rPr>
        <w:fldChar w:fldCharType="end"/>
      </w:r>
      <w:r w:rsidR="00517D68">
        <w:rPr>
          <w:iCs/>
          <w:sz w:val="18"/>
          <w:szCs w:val="17"/>
        </w:rPr>
        <w:t>.</w:t>
      </w:r>
    </w:p>
    <w:p w14:paraId="1D9B6725" w14:textId="77777777" w:rsidR="0018663C" w:rsidRDefault="00517D68" w:rsidP="0018663C">
      <w:pPr>
        <w:spacing w:before="340"/>
        <w:jc w:val="both"/>
        <w:rPr>
          <w:iCs/>
          <w:sz w:val="18"/>
          <w:szCs w:val="17"/>
        </w:rPr>
      </w:pPr>
      <w:r w:rsidRPr="00517D68">
        <w:rPr>
          <w:i/>
          <w:iCs/>
          <w:sz w:val="18"/>
          <w:szCs w:val="17"/>
        </w:rPr>
        <w:t>Subject-specific digit ROI definition</w:t>
      </w:r>
    </w:p>
    <w:p w14:paraId="113C415F" w14:textId="0FCCA17F" w:rsidR="00517D68" w:rsidRDefault="00DB0DE1" w:rsidP="0018663C">
      <w:pPr>
        <w:spacing w:before="340"/>
        <w:jc w:val="both"/>
        <w:rPr>
          <w:iCs/>
          <w:sz w:val="18"/>
          <w:szCs w:val="17"/>
        </w:rPr>
      </w:pPr>
      <w:r>
        <w:rPr>
          <w:iCs/>
          <w:sz w:val="18"/>
          <w:szCs w:val="17"/>
        </w:rPr>
        <w:t>Once the phase and coherence maps had been transformed into the subject’s anatomical space, two stages of ma</w:t>
      </w:r>
      <w:r w:rsidR="008F3E7B">
        <w:rPr>
          <w:iCs/>
          <w:sz w:val="18"/>
          <w:szCs w:val="17"/>
        </w:rPr>
        <w:t>s</w:t>
      </w:r>
      <w:r>
        <w:rPr>
          <w:iCs/>
          <w:sz w:val="18"/>
          <w:szCs w:val="17"/>
        </w:rPr>
        <w:t>king were applied to the phase data. The first stage</w:t>
      </w:r>
      <w:r w:rsidR="007B057C">
        <w:rPr>
          <w:iCs/>
          <w:sz w:val="18"/>
          <w:szCs w:val="17"/>
        </w:rPr>
        <w:t xml:space="preserve"> involved</w:t>
      </w:r>
      <w:r>
        <w:rPr>
          <w:iCs/>
          <w:sz w:val="18"/>
          <w:szCs w:val="17"/>
        </w:rPr>
        <w:t xml:space="preserve"> </w:t>
      </w:r>
      <w:r w:rsidR="001C4628">
        <w:rPr>
          <w:iCs/>
          <w:sz w:val="18"/>
          <w:szCs w:val="17"/>
        </w:rPr>
        <w:t>statistical</w:t>
      </w:r>
      <w:r>
        <w:rPr>
          <w:iCs/>
          <w:sz w:val="18"/>
          <w:szCs w:val="17"/>
        </w:rPr>
        <w:t xml:space="preserve"> masking</w:t>
      </w:r>
      <w:r w:rsidR="001C4628">
        <w:rPr>
          <w:iCs/>
          <w:sz w:val="18"/>
          <w:szCs w:val="17"/>
        </w:rPr>
        <w:t xml:space="preserve">, based on the coherence maps. Here, the coherence maps </w:t>
      </w:r>
      <w:r w:rsidR="007B057C">
        <w:rPr>
          <w:iCs/>
          <w:sz w:val="18"/>
          <w:szCs w:val="17"/>
        </w:rPr>
        <w:t xml:space="preserve">were </w:t>
      </w:r>
      <w:r w:rsidR="001C4628">
        <w:rPr>
          <w:iCs/>
          <w:sz w:val="18"/>
          <w:szCs w:val="17"/>
        </w:rPr>
        <w:t>converted to p</w:t>
      </w:r>
      <w:r w:rsidR="00517D68" w:rsidRPr="00517D68">
        <w:rPr>
          <w:iCs/>
          <w:sz w:val="18"/>
          <w:szCs w:val="17"/>
        </w:rPr>
        <w:t xml:space="preserve">-values and </w:t>
      </w:r>
      <w:r w:rsidR="001C4628">
        <w:rPr>
          <w:iCs/>
          <w:sz w:val="18"/>
          <w:szCs w:val="17"/>
        </w:rPr>
        <w:t>a binary mask</w:t>
      </w:r>
      <w:r w:rsidR="00517D68" w:rsidRPr="00517D68">
        <w:rPr>
          <w:iCs/>
          <w:sz w:val="18"/>
          <w:szCs w:val="17"/>
        </w:rPr>
        <w:t xml:space="preserve"> at p&lt;0.05 </w:t>
      </w:r>
      <w:r w:rsidR="001C4628">
        <w:rPr>
          <w:iCs/>
          <w:sz w:val="18"/>
          <w:szCs w:val="17"/>
        </w:rPr>
        <w:t>(uncorrected) generated</w:t>
      </w:r>
      <w:r w:rsidR="00517D68" w:rsidRPr="00517D68">
        <w:rPr>
          <w:iCs/>
          <w:sz w:val="18"/>
          <w:szCs w:val="17"/>
        </w:rPr>
        <w:t xml:space="preserve">. </w:t>
      </w:r>
      <w:r>
        <w:rPr>
          <w:iCs/>
          <w:sz w:val="18"/>
          <w:szCs w:val="17"/>
        </w:rPr>
        <w:t xml:space="preserve">A second stage of masking of the phase maps was then applied </w:t>
      </w:r>
      <w:r w:rsidR="003813CD">
        <w:rPr>
          <w:iCs/>
          <w:sz w:val="18"/>
          <w:szCs w:val="17"/>
        </w:rPr>
        <w:t xml:space="preserve">in which two methods were assessed </w:t>
      </w:r>
      <w:r>
        <w:rPr>
          <w:iCs/>
          <w:sz w:val="18"/>
          <w:szCs w:val="17"/>
        </w:rPr>
        <w:t>define</w:t>
      </w:r>
      <w:r w:rsidR="003813CD">
        <w:rPr>
          <w:iCs/>
          <w:sz w:val="18"/>
          <w:szCs w:val="17"/>
        </w:rPr>
        <w:t>d</w:t>
      </w:r>
      <w:r>
        <w:rPr>
          <w:iCs/>
          <w:sz w:val="18"/>
          <w:szCs w:val="17"/>
        </w:rPr>
        <w:t xml:space="preserve"> as </w:t>
      </w:r>
      <w:r w:rsidRPr="00DB0DE1">
        <w:rPr>
          <w:i/>
          <w:iCs/>
          <w:sz w:val="18"/>
          <w:szCs w:val="17"/>
        </w:rPr>
        <w:t>manual</w:t>
      </w:r>
      <w:r>
        <w:rPr>
          <w:iCs/>
          <w:sz w:val="18"/>
          <w:szCs w:val="17"/>
        </w:rPr>
        <w:t xml:space="preserve"> and </w:t>
      </w:r>
      <w:r w:rsidRPr="00DB0DE1">
        <w:rPr>
          <w:i/>
          <w:iCs/>
          <w:sz w:val="18"/>
          <w:szCs w:val="17"/>
        </w:rPr>
        <w:t>automatic</w:t>
      </w:r>
      <w:r>
        <w:rPr>
          <w:iCs/>
          <w:sz w:val="18"/>
          <w:szCs w:val="17"/>
        </w:rPr>
        <w:t xml:space="preserve"> masking, with examples of </w:t>
      </w:r>
      <w:r w:rsidR="007B057C">
        <w:rPr>
          <w:iCs/>
          <w:sz w:val="18"/>
          <w:szCs w:val="17"/>
        </w:rPr>
        <w:t xml:space="preserve">each illustrated </w:t>
      </w:r>
      <w:r>
        <w:rPr>
          <w:iCs/>
          <w:sz w:val="18"/>
          <w:szCs w:val="17"/>
        </w:rPr>
        <w:t xml:space="preserve">in Figure 2. In the </w:t>
      </w:r>
      <w:r w:rsidRPr="00BE21E5">
        <w:rPr>
          <w:i/>
          <w:iCs/>
          <w:sz w:val="18"/>
          <w:szCs w:val="17"/>
        </w:rPr>
        <w:t>manual</w:t>
      </w:r>
      <w:r>
        <w:rPr>
          <w:iCs/>
          <w:sz w:val="18"/>
          <w:szCs w:val="17"/>
        </w:rPr>
        <w:t xml:space="preserve"> case, the </w:t>
      </w:r>
      <w:r w:rsidR="001C4628">
        <w:rPr>
          <w:iCs/>
          <w:sz w:val="18"/>
          <w:szCs w:val="17"/>
        </w:rPr>
        <w:t xml:space="preserve">phase data </w:t>
      </w:r>
      <w:r w:rsidR="004B6DD8">
        <w:rPr>
          <w:iCs/>
          <w:sz w:val="18"/>
          <w:szCs w:val="17"/>
        </w:rPr>
        <w:t>were</w:t>
      </w:r>
      <w:r w:rsidR="001C4628">
        <w:rPr>
          <w:iCs/>
          <w:sz w:val="18"/>
          <w:szCs w:val="17"/>
        </w:rPr>
        <w:t xml:space="preserve"> projected onto the cortical surface representing the midway between the white matter and </w:t>
      </w:r>
      <w:proofErr w:type="spellStart"/>
      <w:r w:rsidR="001C4628">
        <w:rPr>
          <w:iCs/>
          <w:sz w:val="18"/>
          <w:szCs w:val="17"/>
        </w:rPr>
        <w:t>pial</w:t>
      </w:r>
      <w:proofErr w:type="spellEnd"/>
      <w:r w:rsidR="001C4628">
        <w:rPr>
          <w:iCs/>
          <w:sz w:val="18"/>
          <w:szCs w:val="17"/>
        </w:rPr>
        <w:t xml:space="preserve"> surfaces within </w:t>
      </w:r>
      <w:proofErr w:type="spellStart"/>
      <w:r w:rsidR="001C4628">
        <w:rPr>
          <w:iCs/>
          <w:sz w:val="18"/>
          <w:szCs w:val="17"/>
        </w:rPr>
        <w:t>mrTools</w:t>
      </w:r>
      <w:proofErr w:type="spellEnd"/>
      <w:r w:rsidR="0018663C">
        <w:rPr>
          <w:iCs/>
          <w:sz w:val="18"/>
          <w:szCs w:val="17"/>
        </w:rPr>
        <w:t xml:space="preserve"> and</w:t>
      </w:r>
      <w:r w:rsidR="00517D68" w:rsidRPr="00517D68">
        <w:rPr>
          <w:iCs/>
          <w:sz w:val="18"/>
          <w:szCs w:val="17"/>
        </w:rPr>
        <w:t xml:space="preserve"> </w:t>
      </w:r>
      <w:r w:rsidR="0018663C">
        <w:rPr>
          <w:iCs/>
          <w:sz w:val="18"/>
          <w:szCs w:val="17"/>
        </w:rPr>
        <w:t xml:space="preserve">the subject-specific mask was manually drawn on the surface </w:t>
      </w:r>
      <w:r w:rsidR="00517D68" w:rsidRPr="00517D68">
        <w:rPr>
          <w:iCs/>
          <w:sz w:val="18"/>
          <w:szCs w:val="17"/>
        </w:rPr>
        <w:t xml:space="preserve">so as to encompass all vertices whose phase shows an orderly representation of the digits. For the </w:t>
      </w:r>
      <w:r w:rsidR="0018663C" w:rsidRPr="00BE21E5">
        <w:rPr>
          <w:i/>
          <w:iCs/>
          <w:sz w:val="18"/>
          <w:szCs w:val="17"/>
        </w:rPr>
        <w:t>automatic</w:t>
      </w:r>
      <w:r w:rsidR="0018663C">
        <w:rPr>
          <w:iCs/>
          <w:sz w:val="18"/>
          <w:szCs w:val="17"/>
        </w:rPr>
        <w:t xml:space="preserve"> approach</w:t>
      </w:r>
      <w:r w:rsidR="00517D68" w:rsidRPr="00517D68">
        <w:rPr>
          <w:iCs/>
          <w:sz w:val="18"/>
          <w:szCs w:val="17"/>
        </w:rPr>
        <w:t xml:space="preserve">, the subject specific </w:t>
      </w:r>
      <w:proofErr w:type="spellStart"/>
      <w:r w:rsidR="00517D68" w:rsidRPr="00517D68">
        <w:rPr>
          <w:iCs/>
          <w:sz w:val="18"/>
          <w:szCs w:val="17"/>
        </w:rPr>
        <w:t>Freesurfer</w:t>
      </w:r>
      <w:proofErr w:type="spellEnd"/>
      <w:r w:rsidR="00517D68" w:rsidRPr="00517D68">
        <w:rPr>
          <w:iCs/>
          <w:sz w:val="18"/>
          <w:szCs w:val="17"/>
        </w:rPr>
        <w:t xml:space="preserve"> labels of </w:t>
      </w:r>
      <w:proofErr w:type="spellStart"/>
      <w:r w:rsidR="00517D68" w:rsidRPr="00517D68">
        <w:rPr>
          <w:iCs/>
          <w:sz w:val="18"/>
          <w:szCs w:val="17"/>
        </w:rPr>
        <w:t>Brodmann</w:t>
      </w:r>
      <w:proofErr w:type="spellEnd"/>
      <w:r w:rsidR="00517D68" w:rsidRPr="00517D68">
        <w:rPr>
          <w:iCs/>
          <w:sz w:val="18"/>
          <w:szCs w:val="17"/>
        </w:rPr>
        <w:t xml:space="preserve"> areas 1, 2, 3a and 3b of the hemisphere contralateral to the stim</w:t>
      </w:r>
      <w:r w:rsidR="0018663C">
        <w:rPr>
          <w:iCs/>
          <w:sz w:val="18"/>
          <w:szCs w:val="17"/>
        </w:rPr>
        <w:t>ulation were combined to form a mask of the entire somatosensory cortex</w:t>
      </w:r>
      <w:r w:rsidR="00517D68" w:rsidRPr="00517D68">
        <w:rPr>
          <w:iCs/>
          <w:sz w:val="18"/>
          <w:szCs w:val="17"/>
        </w:rPr>
        <w:t xml:space="preserve">. </w:t>
      </w:r>
      <w:r w:rsidR="0018663C">
        <w:rPr>
          <w:iCs/>
          <w:sz w:val="18"/>
          <w:szCs w:val="17"/>
        </w:rPr>
        <w:t xml:space="preserve">In either the </w:t>
      </w:r>
      <w:r w:rsidR="0018663C" w:rsidRPr="00BE21E5">
        <w:rPr>
          <w:i/>
          <w:iCs/>
          <w:sz w:val="18"/>
          <w:szCs w:val="17"/>
        </w:rPr>
        <w:t>manual</w:t>
      </w:r>
      <w:r w:rsidR="0018663C">
        <w:rPr>
          <w:iCs/>
          <w:sz w:val="18"/>
          <w:szCs w:val="17"/>
        </w:rPr>
        <w:t xml:space="preserve"> or </w:t>
      </w:r>
      <w:r w:rsidR="0018663C" w:rsidRPr="00BE21E5">
        <w:rPr>
          <w:i/>
          <w:iCs/>
          <w:sz w:val="18"/>
          <w:szCs w:val="17"/>
        </w:rPr>
        <w:t>automatic</w:t>
      </w:r>
      <w:r w:rsidR="0018663C">
        <w:rPr>
          <w:iCs/>
          <w:sz w:val="18"/>
          <w:szCs w:val="17"/>
        </w:rPr>
        <w:t xml:space="preserve"> </w:t>
      </w:r>
      <w:r w:rsidR="004F66CD">
        <w:rPr>
          <w:iCs/>
          <w:sz w:val="18"/>
          <w:szCs w:val="17"/>
        </w:rPr>
        <w:t>approach</w:t>
      </w:r>
      <w:r w:rsidR="0018663C">
        <w:rPr>
          <w:iCs/>
          <w:sz w:val="18"/>
          <w:szCs w:val="17"/>
        </w:rPr>
        <w:t xml:space="preserve">, the surface-based masks were projected back into the volume space for masking of the volumetric phase data. Any voxels of the phase map which survived both the statistical and the </w:t>
      </w:r>
      <w:r w:rsidR="0018663C" w:rsidRPr="00BE21E5">
        <w:rPr>
          <w:i/>
          <w:iCs/>
          <w:sz w:val="18"/>
          <w:szCs w:val="17"/>
        </w:rPr>
        <w:t>manual</w:t>
      </w:r>
      <w:r w:rsidR="0018663C">
        <w:rPr>
          <w:iCs/>
          <w:sz w:val="18"/>
          <w:szCs w:val="17"/>
        </w:rPr>
        <w:t>/</w:t>
      </w:r>
      <w:r w:rsidR="0018663C" w:rsidRPr="00BE21E5">
        <w:rPr>
          <w:i/>
          <w:iCs/>
          <w:sz w:val="18"/>
          <w:szCs w:val="17"/>
        </w:rPr>
        <w:t>automatic</w:t>
      </w:r>
      <w:r w:rsidR="0018663C">
        <w:rPr>
          <w:iCs/>
          <w:sz w:val="18"/>
          <w:szCs w:val="17"/>
        </w:rPr>
        <w:t xml:space="preserve"> </w:t>
      </w:r>
      <w:r w:rsidR="00BE22C8">
        <w:rPr>
          <w:iCs/>
          <w:sz w:val="18"/>
          <w:szCs w:val="17"/>
        </w:rPr>
        <w:t xml:space="preserve">ROI masking </w:t>
      </w:r>
      <w:r w:rsidR="0018663C">
        <w:rPr>
          <w:iCs/>
          <w:sz w:val="18"/>
          <w:szCs w:val="17"/>
        </w:rPr>
        <w:t>where then</w:t>
      </w:r>
      <w:r w:rsidR="00626718">
        <w:rPr>
          <w:iCs/>
          <w:sz w:val="18"/>
          <w:szCs w:val="17"/>
        </w:rPr>
        <w:t xml:space="preserve"> binned to generate subject-specific digit maps. Here, the</w:t>
      </w:r>
      <w:r w:rsidR="00517D68" w:rsidRPr="00517D68">
        <w:rPr>
          <w:iCs/>
          <w:sz w:val="18"/>
          <w:szCs w:val="17"/>
        </w:rPr>
        <w:t xml:space="preserve"> individual digit ROIs were formed by dividing the phase map into 5 equally spaced bins each of 2</w:t>
      </w:r>
      <w:r w:rsidR="00517D68">
        <w:rPr>
          <w:iCs/>
          <w:sz w:val="18"/>
          <w:szCs w:val="17"/>
        </w:rPr>
        <w:t>π</w:t>
      </w:r>
      <w:r w:rsidR="00517D68" w:rsidRPr="00517D68">
        <w:rPr>
          <w:iCs/>
          <w:sz w:val="18"/>
          <w:szCs w:val="17"/>
        </w:rPr>
        <w:t xml:space="preserve">/5 width. </w:t>
      </w:r>
      <w:r w:rsidR="00400914">
        <w:rPr>
          <w:iCs/>
          <w:sz w:val="18"/>
          <w:szCs w:val="17"/>
        </w:rPr>
        <w:t>Again,</w:t>
      </w:r>
      <w:r w:rsidR="00626718">
        <w:rPr>
          <w:iCs/>
          <w:sz w:val="18"/>
          <w:szCs w:val="17"/>
        </w:rPr>
        <w:t xml:space="preserve"> the binning approach is demonstrated in Figure 2.</w:t>
      </w:r>
      <w:r w:rsidR="00756B16">
        <w:rPr>
          <w:iCs/>
          <w:sz w:val="18"/>
          <w:szCs w:val="17"/>
        </w:rPr>
        <w:t xml:space="preserve"> Note that the procedure </w:t>
      </w:r>
      <w:r w:rsidR="00071AAA">
        <w:rPr>
          <w:iCs/>
          <w:sz w:val="18"/>
          <w:szCs w:val="17"/>
        </w:rPr>
        <w:t>of</w:t>
      </w:r>
      <w:r w:rsidR="00756B16">
        <w:rPr>
          <w:iCs/>
          <w:sz w:val="18"/>
          <w:szCs w:val="17"/>
        </w:rPr>
        <w:t xml:space="preserve"> project</w:t>
      </w:r>
      <w:r w:rsidR="00071AAA">
        <w:rPr>
          <w:iCs/>
          <w:sz w:val="18"/>
          <w:szCs w:val="17"/>
        </w:rPr>
        <w:t>ing</w:t>
      </w:r>
      <w:r w:rsidR="00756B16">
        <w:rPr>
          <w:iCs/>
          <w:sz w:val="18"/>
          <w:szCs w:val="17"/>
        </w:rPr>
        <w:t xml:space="preserve"> either the </w:t>
      </w:r>
      <w:r w:rsidR="00756B16" w:rsidRPr="00BE21E5">
        <w:rPr>
          <w:i/>
          <w:iCs/>
          <w:sz w:val="18"/>
          <w:szCs w:val="17"/>
        </w:rPr>
        <w:t>manual</w:t>
      </w:r>
      <w:r w:rsidR="00756B16">
        <w:rPr>
          <w:iCs/>
          <w:sz w:val="18"/>
          <w:szCs w:val="17"/>
        </w:rPr>
        <w:t xml:space="preserve"> </w:t>
      </w:r>
      <w:r w:rsidR="00071AAA">
        <w:rPr>
          <w:iCs/>
          <w:sz w:val="18"/>
          <w:szCs w:val="17"/>
        </w:rPr>
        <w:t>or</w:t>
      </w:r>
      <w:r w:rsidR="00756B16">
        <w:rPr>
          <w:iCs/>
          <w:sz w:val="18"/>
          <w:szCs w:val="17"/>
        </w:rPr>
        <w:t xml:space="preserve"> </w:t>
      </w:r>
      <w:r w:rsidR="00756B16" w:rsidRPr="00BE21E5">
        <w:rPr>
          <w:i/>
          <w:iCs/>
          <w:sz w:val="18"/>
          <w:szCs w:val="17"/>
        </w:rPr>
        <w:t>automatic</w:t>
      </w:r>
      <w:r w:rsidR="00756B16">
        <w:rPr>
          <w:iCs/>
          <w:sz w:val="18"/>
          <w:szCs w:val="17"/>
        </w:rPr>
        <w:t xml:space="preserve"> masks back into volume space restricts these digit maps to the subject’s cortical ribbon.</w:t>
      </w:r>
    </w:p>
    <w:p w14:paraId="33CDC68E" w14:textId="7C649F85" w:rsidR="007109CA" w:rsidRDefault="007109CA" w:rsidP="007109CA">
      <w:pPr>
        <w:spacing w:before="340"/>
        <w:jc w:val="center"/>
        <w:rPr>
          <w:iCs/>
          <w:sz w:val="18"/>
          <w:szCs w:val="17"/>
        </w:rPr>
      </w:pPr>
      <w:r>
        <w:rPr>
          <w:iCs/>
          <w:noProof/>
          <w:sz w:val="18"/>
          <w:szCs w:val="17"/>
        </w:rPr>
        <w:drawing>
          <wp:inline distT="0" distB="0" distL="0" distR="0" wp14:anchorId="2DF01AF3" wp14:editId="4DC52879">
            <wp:extent cx="3881999" cy="4103827"/>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_0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88099" cy="4110276"/>
                    </a:xfrm>
                    <a:prstGeom prst="rect">
                      <a:avLst/>
                    </a:prstGeom>
                  </pic:spPr>
                </pic:pic>
              </a:graphicData>
            </a:graphic>
          </wp:inline>
        </w:drawing>
      </w:r>
    </w:p>
    <w:p w14:paraId="6F7569DE" w14:textId="6ABA56CA" w:rsidR="007109CA" w:rsidRPr="007C14FF" w:rsidRDefault="007109CA" w:rsidP="007C14FF">
      <w:pPr>
        <w:spacing w:before="340"/>
        <w:jc w:val="both"/>
        <w:rPr>
          <w:i/>
          <w:iCs/>
          <w:sz w:val="18"/>
          <w:szCs w:val="17"/>
        </w:rPr>
      </w:pPr>
      <w:r w:rsidRPr="007C14FF">
        <w:rPr>
          <w:b/>
          <w:i/>
          <w:iCs/>
          <w:sz w:val="18"/>
          <w:szCs w:val="17"/>
        </w:rPr>
        <w:t>Figure 2:</w:t>
      </w:r>
      <w:r w:rsidRPr="007C14FF">
        <w:rPr>
          <w:i/>
          <w:iCs/>
          <w:sz w:val="18"/>
          <w:szCs w:val="17"/>
        </w:rPr>
        <w:t xml:space="preserve"> </w:t>
      </w:r>
      <w:r w:rsidR="00200D2B">
        <w:rPr>
          <w:i/>
          <w:iCs/>
          <w:sz w:val="18"/>
          <w:szCs w:val="17"/>
        </w:rPr>
        <w:t>E</w:t>
      </w:r>
      <w:r w:rsidRPr="007C14FF">
        <w:rPr>
          <w:i/>
          <w:iCs/>
          <w:sz w:val="18"/>
          <w:szCs w:val="17"/>
        </w:rPr>
        <w:t xml:space="preserve">xample of the masking and phase </w:t>
      </w:r>
      <w:r w:rsidR="00C20075" w:rsidRPr="007C14FF">
        <w:rPr>
          <w:i/>
          <w:iCs/>
          <w:sz w:val="18"/>
          <w:szCs w:val="17"/>
        </w:rPr>
        <w:t xml:space="preserve">binning process performed on the travelling wave data to generate the digit maps for </w:t>
      </w:r>
      <w:r w:rsidR="00FB10AE" w:rsidRPr="007C14FF">
        <w:rPr>
          <w:i/>
          <w:iCs/>
          <w:sz w:val="18"/>
          <w:szCs w:val="17"/>
        </w:rPr>
        <w:t xml:space="preserve">the left hand of </w:t>
      </w:r>
      <w:r w:rsidR="00C20075" w:rsidRPr="007C14FF">
        <w:rPr>
          <w:i/>
          <w:iCs/>
          <w:sz w:val="18"/>
          <w:szCs w:val="17"/>
        </w:rPr>
        <w:t>a single subject (</w:t>
      </w:r>
      <w:r w:rsidR="00200D2B">
        <w:rPr>
          <w:i/>
          <w:iCs/>
          <w:sz w:val="18"/>
          <w:szCs w:val="17"/>
        </w:rPr>
        <w:t>S</w:t>
      </w:r>
      <w:r w:rsidR="00200D2B" w:rsidRPr="007C14FF">
        <w:rPr>
          <w:i/>
          <w:iCs/>
          <w:sz w:val="18"/>
          <w:szCs w:val="17"/>
        </w:rPr>
        <w:t xml:space="preserve">ubject </w:t>
      </w:r>
      <w:r w:rsidR="005B3102">
        <w:rPr>
          <w:i/>
          <w:iCs/>
          <w:sz w:val="18"/>
          <w:szCs w:val="17"/>
        </w:rPr>
        <w:t>003</w:t>
      </w:r>
      <w:r w:rsidR="00C20075" w:rsidRPr="007C14FF">
        <w:rPr>
          <w:i/>
          <w:iCs/>
          <w:sz w:val="18"/>
          <w:szCs w:val="17"/>
        </w:rPr>
        <w:t>). For visual</w:t>
      </w:r>
      <w:r w:rsidR="00023485">
        <w:rPr>
          <w:i/>
          <w:iCs/>
          <w:sz w:val="18"/>
          <w:szCs w:val="17"/>
        </w:rPr>
        <w:t>isation</w:t>
      </w:r>
      <w:r w:rsidR="00C20075" w:rsidRPr="007C14FF">
        <w:rPr>
          <w:i/>
          <w:iCs/>
          <w:sz w:val="18"/>
          <w:szCs w:val="17"/>
        </w:rPr>
        <w:t xml:space="preserve"> purposes this has been displayed in the subject’s </w:t>
      </w:r>
      <w:r w:rsidR="00FB10AE" w:rsidRPr="007C14FF">
        <w:rPr>
          <w:i/>
          <w:iCs/>
          <w:sz w:val="18"/>
          <w:szCs w:val="17"/>
        </w:rPr>
        <w:t xml:space="preserve">contralateral </w:t>
      </w:r>
      <w:r w:rsidR="00C20075" w:rsidRPr="007C14FF">
        <w:rPr>
          <w:i/>
          <w:iCs/>
          <w:sz w:val="18"/>
          <w:szCs w:val="17"/>
        </w:rPr>
        <w:t xml:space="preserve">inflated cortical surface, but note the final masking and binning process is performed in the volumetric MPRAGE space. Here light grey patches represent gyri and the darker grey patches the sulci. The central sulcus </w:t>
      </w:r>
      <w:r w:rsidR="00FC52E9">
        <w:rPr>
          <w:i/>
          <w:iCs/>
          <w:sz w:val="18"/>
          <w:szCs w:val="17"/>
        </w:rPr>
        <w:t xml:space="preserve">(CS) </w:t>
      </w:r>
      <w:r w:rsidR="00C20075" w:rsidRPr="007C14FF">
        <w:rPr>
          <w:i/>
          <w:iCs/>
          <w:sz w:val="18"/>
          <w:szCs w:val="17"/>
        </w:rPr>
        <w:t xml:space="preserve">is labelled </w:t>
      </w:r>
      <w:r w:rsidR="007B71A5">
        <w:rPr>
          <w:i/>
          <w:iCs/>
          <w:sz w:val="18"/>
          <w:szCs w:val="17"/>
        </w:rPr>
        <w:t>in</w:t>
      </w:r>
      <w:r w:rsidR="00C20075" w:rsidRPr="007C14FF">
        <w:rPr>
          <w:i/>
          <w:iCs/>
          <w:sz w:val="18"/>
          <w:szCs w:val="17"/>
        </w:rPr>
        <w:t xml:space="preserve"> white in the top left plot for reference. In all plots the</w:t>
      </w:r>
      <w:r w:rsidR="00FB10AE" w:rsidRPr="007C14FF">
        <w:rPr>
          <w:i/>
          <w:iCs/>
          <w:sz w:val="18"/>
          <w:szCs w:val="17"/>
        </w:rPr>
        <w:t xml:space="preserve"> mask boundaries </w:t>
      </w:r>
      <w:r w:rsidR="00071AAA" w:rsidRPr="007C14FF">
        <w:rPr>
          <w:i/>
          <w:iCs/>
          <w:sz w:val="18"/>
          <w:szCs w:val="17"/>
        </w:rPr>
        <w:t>are</w:t>
      </w:r>
      <w:r w:rsidR="00FB10AE" w:rsidRPr="007C14FF">
        <w:rPr>
          <w:i/>
          <w:iCs/>
          <w:sz w:val="18"/>
          <w:szCs w:val="17"/>
        </w:rPr>
        <w:t xml:space="preserve"> represented by the black lines, with the example of the manual mask on the top row and the automatic mask on the bottom row. Left column: phase maps generated from the Fourier analysis of the EPI data, with only the phase values which survive both the coherence masking and manual/automatic masking displayed. Right column: phases binned into binary representa</w:t>
      </w:r>
      <w:r w:rsidR="00BC66DB">
        <w:rPr>
          <w:i/>
          <w:iCs/>
          <w:sz w:val="18"/>
          <w:szCs w:val="17"/>
        </w:rPr>
        <w:t>tions of the individual digits, note the digit allocation for any given location is mutually exclusive in a single subject using this analysis method.</w:t>
      </w:r>
    </w:p>
    <w:p w14:paraId="119E7D2E" w14:textId="77777777" w:rsidR="001765DD" w:rsidRPr="001765DD" w:rsidRDefault="001765DD" w:rsidP="0018663C">
      <w:pPr>
        <w:spacing w:before="340"/>
        <w:jc w:val="both"/>
        <w:rPr>
          <w:i/>
        </w:rPr>
      </w:pPr>
      <w:r w:rsidRPr="001765DD">
        <w:rPr>
          <w:i/>
          <w:iCs/>
          <w:sz w:val="18"/>
          <w:szCs w:val="17"/>
        </w:rPr>
        <w:t>Reproducibility</w:t>
      </w:r>
      <w:r w:rsidRPr="001765DD">
        <w:rPr>
          <w:i/>
        </w:rPr>
        <w:t xml:space="preserve"> </w:t>
      </w:r>
    </w:p>
    <w:p w14:paraId="6883ED20" w14:textId="5ACA6FD0" w:rsidR="001765DD" w:rsidRDefault="001765DD" w:rsidP="0018663C">
      <w:pPr>
        <w:spacing w:before="340"/>
        <w:jc w:val="both"/>
        <w:rPr>
          <w:iCs/>
          <w:sz w:val="18"/>
          <w:szCs w:val="17"/>
        </w:rPr>
      </w:pPr>
      <w:r w:rsidRPr="001765DD">
        <w:rPr>
          <w:iCs/>
          <w:sz w:val="18"/>
          <w:szCs w:val="17"/>
        </w:rPr>
        <w:t xml:space="preserve">In four subjects, the reproducibility of the digit </w:t>
      </w:r>
      <w:proofErr w:type="spellStart"/>
      <w:r w:rsidRPr="001765DD">
        <w:rPr>
          <w:iCs/>
          <w:sz w:val="18"/>
          <w:szCs w:val="17"/>
        </w:rPr>
        <w:t>somatotopic</w:t>
      </w:r>
      <w:proofErr w:type="spellEnd"/>
      <w:r w:rsidRPr="001765DD">
        <w:rPr>
          <w:iCs/>
          <w:sz w:val="18"/>
          <w:szCs w:val="17"/>
        </w:rPr>
        <w:t xml:space="preserve"> (phase) maps was assessed across two scan sessions by computing the intersession phase differ</w:t>
      </w:r>
      <w:r>
        <w:rPr>
          <w:iCs/>
          <w:sz w:val="18"/>
          <w:szCs w:val="17"/>
        </w:rPr>
        <w:t xml:space="preserve">ence for each voxel within the </w:t>
      </w:r>
      <w:r w:rsidRPr="001765DD">
        <w:rPr>
          <w:i/>
          <w:iCs/>
          <w:sz w:val="18"/>
          <w:szCs w:val="17"/>
        </w:rPr>
        <w:t>manual</w:t>
      </w:r>
      <w:r>
        <w:rPr>
          <w:iCs/>
          <w:sz w:val="18"/>
          <w:szCs w:val="17"/>
        </w:rPr>
        <w:t xml:space="preserve"> mask</w:t>
      </w:r>
      <w:r w:rsidRPr="001765DD">
        <w:rPr>
          <w:iCs/>
          <w:sz w:val="18"/>
          <w:szCs w:val="17"/>
        </w:rPr>
        <w:t>. Only voxels with coherence equivalent to an uncorrected p&lt;0.05 across both sessions were considered. To assess reproducibility, the circular statistics toolbox f</w:t>
      </w:r>
      <w:r>
        <w:rPr>
          <w:iCs/>
          <w:sz w:val="18"/>
          <w:szCs w:val="17"/>
        </w:rPr>
        <w:t xml:space="preserve">or MATLAB </w:t>
      </w:r>
      <w:r>
        <w:rPr>
          <w:iCs/>
          <w:sz w:val="18"/>
          <w:szCs w:val="17"/>
        </w:rPr>
        <w:fldChar w:fldCharType="begin" w:fldLock="1"/>
      </w:r>
      <w:r w:rsidR="00756B16">
        <w:rPr>
          <w:iCs/>
          <w:sz w:val="18"/>
          <w:szCs w:val="17"/>
        </w:rPr>
        <w:instrText>ADDIN CSL_CITATION {"citationItems":[{"id":"ITEM-1","itemData":{"DOI":"10.18637/jss.v031.i10","abstract":"Directional data is ubiquitious in science. Due to its circular nature such data cannot be analyzed with commonly used statistical techniques. Despite the rapid development of specialized methods for directional statistics over the last fifty years, there is only little software available that makes such methods easy to use for practioners. Most importantly, one of the most commonly used programming languages in biosciences, MATLAB, is currently not supporting directional statistics. To remedy this situation, we have implemented the CircStat toolbox for MATLAB which provides methods for the descriptive and inferential statistical analysis of directional data. We cover the statistical background of the available methods and describe how to apply them to data. Finally, we analyze a dataset from neurophysiology to demonstrate the capabilities of the CircStat toolbox.","author":[{"dropping-particle":"","family":"Berens","given":"Philipp","non-dropping-particle":"","parse-names":false,"suffix":""}],"container-title":"Journal of Statistical Software","id":"ITEM-1","issued":{"date-parts":[["2015"]]},"title":"CircStat : A MATLAB Toolbox for Circular Statistics ","type":"article-journal"},"uris":["http://www.mendeley.com/documents/?uuid=8fb81ee7-89c3-4efb-90d8-08b8bf25a251"]}],"mendeley":{"formattedCitation":"(Berens, 2015)","plainTextFormattedCitation":"(Berens, 2015)","previouslyFormattedCitation":"(Berens, 2015)"},"properties":{"noteIndex":0},"schema":"https://github.com/citation-style-language/schema/raw/master/csl-citation.json"}</w:instrText>
      </w:r>
      <w:r>
        <w:rPr>
          <w:iCs/>
          <w:sz w:val="18"/>
          <w:szCs w:val="17"/>
        </w:rPr>
        <w:fldChar w:fldCharType="separate"/>
      </w:r>
      <w:r w:rsidRPr="001765DD">
        <w:rPr>
          <w:iCs/>
          <w:noProof/>
          <w:sz w:val="18"/>
          <w:szCs w:val="17"/>
        </w:rPr>
        <w:t>(Berens, 2015)</w:t>
      </w:r>
      <w:r>
        <w:rPr>
          <w:iCs/>
          <w:sz w:val="18"/>
          <w:szCs w:val="17"/>
        </w:rPr>
        <w:fldChar w:fldCharType="end"/>
      </w:r>
      <w:r w:rsidRPr="001765DD">
        <w:rPr>
          <w:iCs/>
          <w:sz w:val="18"/>
          <w:szCs w:val="17"/>
        </w:rPr>
        <w:t xml:space="preserve"> was used to test whether the phase difference was randomly distributed </w:t>
      </w:r>
      <w:r w:rsidR="00756B16">
        <w:rPr>
          <w:iCs/>
          <w:sz w:val="18"/>
          <w:szCs w:val="17"/>
        </w:rPr>
        <w:t>across all possible phase values</w:t>
      </w:r>
      <w:r w:rsidRPr="001765DD">
        <w:rPr>
          <w:iCs/>
          <w:sz w:val="18"/>
          <w:szCs w:val="17"/>
        </w:rPr>
        <w:t xml:space="preserve"> or unimodal and </w:t>
      </w:r>
      <w:r w:rsidR="007C14FF" w:rsidRPr="001765DD">
        <w:rPr>
          <w:iCs/>
          <w:sz w:val="18"/>
          <w:szCs w:val="17"/>
        </w:rPr>
        <w:t>centred</w:t>
      </w:r>
      <w:r w:rsidRPr="001765DD">
        <w:rPr>
          <w:iCs/>
          <w:sz w:val="18"/>
          <w:szCs w:val="17"/>
        </w:rPr>
        <w:t xml:space="preserve"> around </w:t>
      </w:r>
      <w:r w:rsidR="00756B16">
        <w:rPr>
          <w:iCs/>
          <w:sz w:val="18"/>
          <w:szCs w:val="17"/>
        </w:rPr>
        <w:t xml:space="preserve">0 using a V-test </w:t>
      </w:r>
      <w:r w:rsidR="00756B16">
        <w:rPr>
          <w:iCs/>
          <w:sz w:val="18"/>
          <w:szCs w:val="17"/>
        </w:rPr>
        <w:fldChar w:fldCharType="begin" w:fldLock="1"/>
      </w:r>
      <w:r w:rsidR="00E42B69">
        <w:rPr>
          <w:iCs/>
          <w:sz w:val="18"/>
          <w:szCs w:val="17"/>
        </w:rPr>
        <w:instrText>ADDIN CSL_CITATION {"citationItems":[{"id":"ITEM-1","itemData":{"DOI":"10.1086/626501","ISSN":"0022-1376","abstract":"We review critically the Rayleigh test for uniformity as used by Curray. After discussing the test in Curray's form, we propose modifications: when the preferred orientation is known a priori, when the asymp- totic formula must be corrected for small sample size, and when the natural range of angles is not 360° but 1800. When the preferred orientation is known, we use the statistic V', which is the component in the pre- ferred direction of the vector sum used by Curray, and we discuss the circumstances under which a test based on V' may be regarded as unequivocally a best test for uniformity. We give formulas, a table, and charts for applying the Rayleigh test and the V-test to samples of all sizes that occur in practice. In an appendix we expose the relations between Rayleigh's test and a test proposed by Tukey","author":[{"dropping-particle":"","family":"Durand","given":"David","non-dropping-particle":"","parse-names":false,"suffix":""},{"dropping-particle":"","family":"Greenwood","given":"J. Arthur","non-dropping-particle":"","parse-names":false,"suffix":""}],"container-title":"The Journal of Geology","id":"ITEM-1","issue":"3","issued":{"date-parts":[["1958","5"]]},"page":"229-238","title":"Modifications of the Rayleigh Test for Uniformity in Analysis of Two-Dimensional Orientation Data","type":"article-journal","volume":"66"},"uris":["http://www.mendeley.com/documents/?uuid=665e4d13-5fed-40c8-b3ae-eaa50f0261c3"]}],"mendeley":{"formattedCitation":"(Durand and Greenwood, 1958)","plainTextFormattedCitation":"(Durand and Greenwood, 1958)","previouslyFormattedCitation":"(Durand and Greenwood, 1958)"},"properties":{"noteIndex":0},"schema":"https://github.com/citation-style-language/schema/raw/master/csl-citation.json"}</w:instrText>
      </w:r>
      <w:r w:rsidR="00756B16">
        <w:rPr>
          <w:iCs/>
          <w:sz w:val="18"/>
          <w:szCs w:val="17"/>
        </w:rPr>
        <w:fldChar w:fldCharType="separate"/>
      </w:r>
      <w:r w:rsidR="00756B16" w:rsidRPr="00756B16">
        <w:rPr>
          <w:iCs/>
          <w:noProof/>
          <w:sz w:val="18"/>
          <w:szCs w:val="17"/>
        </w:rPr>
        <w:t>(Durand and Greenwood, 1958)</w:t>
      </w:r>
      <w:r w:rsidR="00756B16">
        <w:rPr>
          <w:iCs/>
          <w:sz w:val="18"/>
          <w:szCs w:val="17"/>
        </w:rPr>
        <w:fldChar w:fldCharType="end"/>
      </w:r>
      <w:r w:rsidR="00756B16">
        <w:rPr>
          <w:iCs/>
          <w:sz w:val="18"/>
          <w:szCs w:val="17"/>
        </w:rPr>
        <w:t>.</w:t>
      </w:r>
    </w:p>
    <w:p w14:paraId="2BE2FF36" w14:textId="53A34784" w:rsidR="00756B16" w:rsidRDefault="00756B16" w:rsidP="0018663C">
      <w:pPr>
        <w:spacing w:before="340"/>
        <w:jc w:val="both"/>
        <w:rPr>
          <w:i/>
          <w:iCs/>
          <w:sz w:val="18"/>
          <w:szCs w:val="17"/>
        </w:rPr>
      </w:pPr>
      <w:r w:rsidRPr="00756B16">
        <w:rPr>
          <w:i/>
          <w:iCs/>
          <w:sz w:val="18"/>
          <w:szCs w:val="17"/>
        </w:rPr>
        <w:t>Atlas generation</w:t>
      </w:r>
    </w:p>
    <w:p w14:paraId="39FB68BF" w14:textId="6651E76F" w:rsidR="00756B16" w:rsidRDefault="007C14FF" w:rsidP="0018663C">
      <w:pPr>
        <w:spacing w:before="340"/>
        <w:jc w:val="both"/>
        <w:rPr>
          <w:iCs/>
          <w:sz w:val="18"/>
          <w:szCs w:val="17"/>
        </w:rPr>
      </w:pPr>
      <w:r>
        <w:rPr>
          <w:iCs/>
          <w:sz w:val="18"/>
          <w:szCs w:val="17"/>
        </w:rPr>
        <w:t xml:space="preserve">After the creation of the subject-specific digit maps, </w:t>
      </w:r>
      <w:r w:rsidR="00F25051">
        <w:rPr>
          <w:iCs/>
          <w:sz w:val="18"/>
          <w:szCs w:val="17"/>
        </w:rPr>
        <w:t xml:space="preserve">the maps were transformed to standard </w:t>
      </w:r>
      <w:r w:rsidR="00E42B69">
        <w:rPr>
          <w:iCs/>
          <w:sz w:val="18"/>
          <w:szCs w:val="17"/>
        </w:rPr>
        <w:t>spaces</w:t>
      </w:r>
      <w:r w:rsidR="00F25051">
        <w:rPr>
          <w:iCs/>
          <w:sz w:val="18"/>
          <w:szCs w:val="17"/>
        </w:rPr>
        <w:t xml:space="preserve"> in both volumetric and surface space.</w:t>
      </w:r>
    </w:p>
    <w:p w14:paraId="5475A55D" w14:textId="3063C1F1" w:rsidR="001C4331" w:rsidRDefault="00E42B69" w:rsidP="0018663C">
      <w:pPr>
        <w:spacing w:before="340"/>
        <w:jc w:val="both"/>
        <w:rPr>
          <w:iCs/>
          <w:sz w:val="18"/>
          <w:szCs w:val="17"/>
        </w:rPr>
      </w:pPr>
      <w:r w:rsidRPr="00234FD4">
        <w:rPr>
          <w:i/>
          <w:iCs/>
          <w:sz w:val="18"/>
          <w:szCs w:val="17"/>
        </w:rPr>
        <w:t xml:space="preserve">Volumetric </w:t>
      </w:r>
      <w:r w:rsidR="001C4331" w:rsidRPr="00234FD4">
        <w:rPr>
          <w:i/>
          <w:iCs/>
          <w:sz w:val="18"/>
          <w:szCs w:val="17"/>
        </w:rPr>
        <w:t>normalisation</w:t>
      </w:r>
      <w:r w:rsidRPr="00234FD4">
        <w:rPr>
          <w:i/>
          <w:iCs/>
          <w:sz w:val="18"/>
          <w:szCs w:val="17"/>
        </w:rPr>
        <w:t>:</w:t>
      </w:r>
      <w:r>
        <w:rPr>
          <w:b/>
          <w:iCs/>
          <w:sz w:val="18"/>
          <w:szCs w:val="17"/>
        </w:rPr>
        <w:t xml:space="preserve"> </w:t>
      </w:r>
      <w:r>
        <w:rPr>
          <w:iCs/>
          <w:sz w:val="18"/>
          <w:szCs w:val="17"/>
        </w:rPr>
        <w:t xml:space="preserve">the extracted brain from </w:t>
      </w:r>
      <w:proofErr w:type="spellStart"/>
      <w:r>
        <w:rPr>
          <w:iCs/>
          <w:sz w:val="18"/>
          <w:szCs w:val="17"/>
        </w:rPr>
        <w:t>Freesurfer</w:t>
      </w:r>
      <w:proofErr w:type="spellEnd"/>
      <w:r>
        <w:rPr>
          <w:iCs/>
          <w:sz w:val="18"/>
          <w:szCs w:val="17"/>
        </w:rPr>
        <w:t xml:space="preserve"> was rigid body transformed using FSL’s Linear Image Registration Tool (</w:t>
      </w:r>
      <w:r w:rsidRPr="001C4331">
        <w:rPr>
          <w:i/>
          <w:iCs/>
          <w:sz w:val="18"/>
          <w:szCs w:val="17"/>
        </w:rPr>
        <w:t>FLIRT</w:t>
      </w:r>
      <w:r>
        <w:rPr>
          <w:iCs/>
          <w:sz w:val="18"/>
          <w:szCs w:val="17"/>
        </w:rPr>
        <w:t xml:space="preserve">; </w:t>
      </w:r>
      <w:r>
        <w:rPr>
          <w:iCs/>
          <w:sz w:val="18"/>
          <w:szCs w:val="17"/>
        </w:rPr>
        <w:fldChar w:fldCharType="begin" w:fldLock="1"/>
      </w:r>
      <w:r w:rsidR="005B3102">
        <w:rPr>
          <w:iCs/>
          <w:sz w:val="18"/>
          <w:szCs w:val="17"/>
        </w:rPr>
        <w:instrText>ADDIN CSL_CITATION {"citationItems":[{"id":"ITEM-1","itemData":{"ISSN":"1053-8119","PMID":"12377157","abstract":"Linear registration and motion correction are important components of structural and functional brain image analysis. Most modern methods optimize some intensity-based cost function to determine the best registration. To date, little attention has been focused on the optimization method itself, even though the success of most registration methods hinges on the quality of this optimization. This paper examines the optimization process in detail and demonstrates that the commonly used multiresolution local optimization methods can, and do, get trapped in local minima. To address this problem, two approaches are taken: (1) to apodize the cost function and (2) to employ a novel hybrid global-local optimization method. This new optimization method is specifically designed for registering whole brain images. It substantially reduces the likelihood of producing misregistrations due to being trapped by local minima. The increased robustness of the method, compared to other commonly used methods, is demonstrated by a consistency test. In addition, the accuracy of the registration is demonstrated by a series of experiments with motion correction. These motion correction experiments also investigate how the results are affected by different cost functions and interpolation methods.","author":[{"dropping-particle":"","family":"Jenkinson","given":"Mark","non-dropping-particle":"","parse-names":false,"suffix":""},{"dropping-particle":"","family":"Bannister","given":"Peter","non-dropping-particle":"","parse-names":false,"suffix":""},{"dropping-particle":"","family":"Brady","given":"Michael","non-dropping-particle":"","parse-names":false,"suffix":""},{"dropping-particle":"","family":"Smith","given":"Stephen","non-dropping-particle":"","parse-names":false,"suffix":""}],"container-title":"NeuroImage","id":"ITEM-1","issue":"2","issued":{"date-parts":[["2002","10"]]},"page":"825-41","title":"Improved optimization for the robust and accurate linear registration and motion correction of brain images.","type":"article-journal","volume":"17"},"uris":["http://www.mendeley.com/documents/?uuid=ec3bc05a-8bec-498e-a86a-cd517fe75a44"]},{"id":"ITEM-2","itemData":{"DOI":"10.1016/S1361-8415(01)00036-6","ISSN":"13618415","abstract":"Registration is an important component of medical image analysis and for analysing large amounts of data it is desirable to have fully automatic registration methods. Many different automatic registration methods have been proposed to date, and almost all share a common mathematical framework - one of optimising a cost function. To date little attention has been focused on the optimisation method itself, even though the success of most registration methods hinges on the quality of this optimisation. This paper examines the assumptions underlying the problem of registration for brain images using inter-modal voxel similarity measures. It is demonstrated that the use of local optimisation methods together with the standard multi-resolution approach is not sufficient to reliably find the global minimum. To address this problem, a global optimisation method is proposed that is specifically tailored to this form of registration. A full discussion of all the necessary implementation details is included as this is an important part of any practical method. Furthermore, results are presented for inter-modal, inter-subject registration experiments that show that the proposed method is more reliable at finding the global minimum than several of the currently available registration packages in common usage. © 2001 Elsevier Science B.V. All rights reserved.","author":[{"dropping-particle":"","family":"Jenkinson","given":"Mark","non-dropping-particle":"","parse-names":false,"suffix":""},{"dropping-particle":"","family":"Smith","given":"Stephen","non-dropping-particle":"","parse-names":false,"suffix":""}],"container-title":"Medical Image Analysis","id":"ITEM-2","issued":{"date-parts":[["2001"]]},"title":"A global optimisation method for robust affine registration of brain images","type":"article-journal"},"uris":["http://www.mendeley.com/documents/?uuid=85429bfc-ab23-4fe4-bbfb-96da21958091"]}],"mendeley":{"formattedCitation":"(Jenkinson et al., 2002; Jenkinson and Smith, 2001)","manualFormatting":"Jenkinson et al., 2002; Jenkinson and Smith, 2001)","plainTextFormattedCitation":"(Jenkinson et al., 2002; Jenkinson and Smith, 2001)","previouslyFormattedCitation":"(Jenkinson et al., 2002; Jenkinson and Smith, 2001)"},"properties":{"noteIndex":0},"schema":"https://github.com/citation-style-language/schema/raw/master/csl-citation.json"}</w:instrText>
      </w:r>
      <w:r>
        <w:rPr>
          <w:iCs/>
          <w:sz w:val="18"/>
          <w:szCs w:val="17"/>
        </w:rPr>
        <w:fldChar w:fldCharType="separate"/>
      </w:r>
      <w:r w:rsidRPr="00E42B69">
        <w:rPr>
          <w:iCs/>
          <w:noProof/>
          <w:sz w:val="18"/>
          <w:szCs w:val="17"/>
        </w:rPr>
        <w:t>Jenkinson et al., 2002; Jenkinson and Smith, 2001)</w:t>
      </w:r>
      <w:r>
        <w:rPr>
          <w:iCs/>
          <w:sz w:val="18"/>
          <w:szCs w:val="17"/>
        </w:rPr>
        <w:fldChar w:fldCharType="end"/>
      </w:r>
      <w:r>
        <w:rPr>
          <w:iCs/>
          <w:sz w:val="18"/>
          <w:szCs w:val="17"/>
        </w:rPr>
        <w:t xml:space="preserve"> to the subjects anatomical space</w:t>
      </w:r>
      <w:r w:rsidRPr="00BE21E5">
        <w:rPr>
          <w:rStyle w:val="FootnoteReference"/>
        </w:rPr>
        <w:footnoteReference w:id="2"/>
      </w:r>
      <w:r w:rsidR="0091250F">
        <w:rPr>
          <w:iCs/>
          <w:sz w:val="18"/>
          <w:szCs w:val="17"/>
        </w:rPr>
        <w:t>. Here a two-pass process was used to register the subjects anatomical to the MNI-152 space (2mm isotropic resolution)</w:t>
      </w:r>
      <w:r w:rsidR="009176F0">
        <w:rPr>
          <w:iCs/>
          <w:sz w:val="18"/>
          <w:szCs w:val="17"/>
        </w:rPr>
        <w:t>.</w:t>
      </w:r>
      <w:r w:rsidR="0091250F">
        <w:rPr>
          <w:iCs/>
          <w:sz w:val="18"/>
          <w:szCs w:val="17"/>
        </w:rPr>
        <w:t xml:space="preserve"> </w:t>
      </w:r>
      <w:r w:rsidR="009176F0">
        <w:rPr>
          <w:iCs/>
          <w:sz w:val="18"/>
          <w:szCs w:val="17"/>
        </w:rPr>
        <w:t xml:space="preserve">The </w:t>
      </w:r>
      <w:r w:rsidR="0091250F">
        <w:rPr>
          <w:iCs/>
          <w:sz w:val="18"/>
          <w:szCs w:val="17"/>
        </w:rPr>
        <w:t xml:space="preserve">first pass involved a linear registration of the extracted brain to the MNI brain using </w:t>
      </w:r>
      <w:r w:rsidR="0091250F" w:rsidRPr="001C4331">
        <w:rPr>
          <w:i/>
          <w:iCs/>
          <w:sz w:val="18"/>
          <w:szCs w:val="17"/>
        </w:rPr>
        <w:t>FLIRT</w:t>
      </w:r>
      <w:r w:rsidR="0091250F">
        <w:rPr>
          <w:iCs/>
          <w:sz w:val="18"/>
          <w:szCs w:val="17"/>
        </w:rPr>
        <w:t>, and then the resultant transformation was used as an initialisation step for a non-linear warp of the full anatomical (with skull) to the MNI brain</w:t>
      </w:r>
      <w:r w:rsidR="009176F0">
        <w:rPr>
          <w:iCs/>
          <w:sz w:val="18"/>
          <w:szCs w:val="17"/>
        </w:rPr>
        <w:t xml:space="preserve"> (also with skull)</w:t>
      </w:r>
      <w:r w:rsidR="0091250F">
        <w:rPr>
          <w:iCs/>
          <w:sz w:val="18"/>
          <w:szCs w:val="17"/>
        </w:rPr>
        <w:t xml:space="preserve"> using FSL’s </w:t>
      </w:r>
      <w:r w:rsidR="0091250F" w:rsidRPr="001C4331">
        <w:rPr>
          <w:i/>
          <w:iCs/>
          <w:sz w:val="18"/>
          <w:szCs w:val="17"/>
        </w:rPr>
        <w:t>FNIRT</w:t>
      </w:r>
      <w:r w:rsidR="009176F0">
        <w:rPr>
          <w:iCs/>
          <w:sz w:val="18"/>
          <w:szCs w:val="17"/>
        </w:rPr>
        <w:t>. The resultant warp field was then applied to</w:t>
      </w:r>
      <w:r w:rsidR="001C4331">
        <w:rPr>
          <w:iCs/>
          <w:sz w:val="18"/>
          <w:szCs w:val="17"/>
        </w:rPr>
        <w:t xml:space="preserve"> the subject</w:t>
      </w:r>
      <w:r w:rsidR="00E642B0">
        <w:rPr>
          <w:iCs/>
          <w:sz w:val="18"/>
          <w:szCs w:val="17"/>
        </w:rPr>
        <w:t>’</w:t>
      </w:r>
      <w:r w:rsidR="001C4331">
        <w:rPr>
          <w:iCs/>
          <w:sz w:val="18"/>
          <w:szCs w:val="17"/>
        </w:rPr>
        <w:t xml:space="preserve">s digit </w:t>
      </w:r>
      <w:r w:rsidR="00E642B0">
        <w:rPr>
          <w:iCs/>
          <w:sz w:val="18"/>
          <w:szCs w:val="17"/>
        </w:rPr>
        <w:t>ROIs</w:t>
      </w:r>
      <w:r w:rsidR="001C4331">
        <w:rPr>
          <w:iCs/>
          <w:sz w:val="18"/>
          <w:szCs w:val="17"/>
        </w:rPr>
        <w:t>.</w:t>
      </w:r>
    </w:p>
    <w:p w14:paraId="3C455F88" w14:textId="5CF2371F" w:rsidR="001C4331" w:rsidRDefault="001C4331" w:rsidP="0018663C">
      <w:pPr>
        <w:spacing w:before="340"/>
        <w:jc w:val="both"/>
        <w:rPr>
          <w:iCs/>
          <w:sz w:val="18"/>
          <w:szCs w:val="17"/>
        </w:rPr>
      </w:pPr>
      <w:r w:rsidRPr="00234FD4">
        <w:rPr>
          <w:i/>
          <w:iCs/>
          <w:sz w:val="18"/>
          <w:szCs w:val="17"/>
        </w:rPr>
        <w:t>Surface normalisation:</w:t>
      </w:r>
      <w:r>
        <w:rPr>
          <w:b/>
          <w:iCs/>
          <w:sz w:val="18"/>
          <w:szCs w:val="17"/>
        </w:rPr>
        <w:t xml:space="preserve"> </w:t>
      </w:r>
      <w:r>
        <w:rPr>
          <w:iCs/>
          <w:sz w:val="18"/>
          <w:szCs w:val="17"/>
        </w:rPr>
        <w:t xml:space="preserve">The digit </w:t>
      </w:r>
      <w:r w:rsidR="00E642B0">
        <w:rPr>
          <w:iCs/>
          <w:sz w:val="18"/>
          <w:szCs w:val="17"/>
        </w:rPr>
        <w:t>ROIs</w:t>
      </w:r>
      <w:r>
        <w:rPr>
          <w:iCs/>
          <w:sz w:val="18"/>
          <w:szCs w:val="17"/>
        </w:rPr>
        <w:t xml:space="preserve"> were projected to the </w:t>
      </w:r>
      <w:r w:rsidR="00E642B0">
        <w:rPr>
          <w:iCs/>
          <w:sz w:val="18"/>
          <w:szCs w:val="17"/>
        </w:rPr>
        <w:t xml:space="preserve">subject’s surface space </w:t>
      </w:r>
      <w:r>
        <w:rPr>
          <w:iCs/>
          <w:sz w:val="18"/>
          <w:szCs w:val="17"/>
        </w:rPr>
        <w:t xml:space="preserve">using </w:t>
      </w:r>
      <w:proofErr w:type="spellStart"/>
      <w:r>
        <w:rPr>
          <w:iCs/>
          <w:sz w:val="18"/>
          <w:szCs w:val="17"/>
        </w:rPr>
        <w:t>Freesurfer</w:t>
      </w:r>
      <w:r w:rsidR="00515C66">
        <w:rPr>
          <w:iCs/>
          <w:sz w:val="18"/>
          <w:szCs w:val="17"/>
        </w:rPr>
        <w:t>’</w:t>
      </w:r>
      <w:r>
        <w:rPr>
          <w:iCs/>
          <w:sz w:val="18"/>
          <w:szCs w:val="17"/>
        </w:rPr>
        <w:t>s</w:t>
      </w:r>
      <w:proofErr w:type="spellEnd"/>
      <w:r>
        <w:rPr>
          <w:iCs/>
          <w:sz w:val="18"/>
          <w:szCs w:val="17"/>
        </w:rPr>
        <w:t xml:space="preserve"> </w:t>
      </w:r>
      <w:r w:rsidRPr="001C4331">
        <w:rPr>
          <w:i/>
          <w:iCs/>
          <w:sz w:val="18"/>
          <w:szCs w:val="17"/>
        </w:rPr>
        <w:t>mri_vol2surf</w:t>
      </w:r>
      <w:r>
        <w:rPr>
          <w:iCs/>
          <w:sz w:val="18"/>
          <w:szCs w:val="17"/>
        </w:rPr>
        <w:t xml:space="preserve">, using the average of projections at 0 % to 100 % the distance from the white matter to the </w:t>
      </w:r>
      <w:proofErr w:type="spellStart"/>
      <w:r>
        <w:rPr>
          <w:iCs/>
          <w:sz w:val="18"/>
          <w:szCs w:val="17"/>
        </w:rPr>
        <w:t>pial</w:t>
      </w:r>
      <w:proofErr w:type="spellEnd"/>
      <w:r>
        <w:rPr>
          <w:iCs/>
          <w:sz w:val="18"/>
          <w:szCs w:val="17"/>
        </w:rPr>
        <w:t xml:space="preserve"> in steps of 10 %. </w:t>
      </w:r>
      <w:r w:rsidR="00E642B0">
        <w:rPr>
          <w:iCs/>
          <w:sz w:val="18"/>
          <w:szCs w:val="17"/>
        </w:rPr>
        <w:t>Next a surface-to-surface transformation to the MNI-305 (</w:t>
      </w:r>
      <w:proofErr w:type="spellStart"/>
      <w:r w:rsidR="00E642B0">
        <w:rPr>
          <w:iCs/>
          <w:sz w:val="18"/>
          <w:szCs w:val="17"/>
        </w:rPr>
        <w:t>Freesu</w:t>
      </w:r>
      <w:r w:rsidR="00515C66">
        <w:rPr>
          <w:iCs/>
          <w:sz w:val="18"/>
          <w:szCs w:val="17"/>
        </w:rPr>
        <w:t>r</w:t>
      </w:r>
      <w:r w:rsidR="00E642B0">
        <w:rPr>
          <w:iCs/>
          <w:sz w:val="18"/>
          <w:szCs w:val="17"/>
        </w:rPr>
        <w:t>fer’s</w:t>
      </w:r>
      <w:proofErr w:type="spellEnd"/>
      <w:r w:rsidR="00E642B0">
        <w:rPr>
          <w:iCs/>
          <w:sz w:val="18"/>
          <w:szCs w:val="17"/>
        </w:rPr>
        <w:t xml:space="preserve"> </w:t>
      </w:r>
      <w:proofErr w:type="spellStart"/>
      <w:r w:rsidR="00E642B0" w:rsidRPr="00E642B0">
        <w:rPr>
          <w:i/>
          <w:iCs/>
          <w:sz w:val="18"/>
          <w:szCs w:val="17"/>
        </w:rPr>
        <w:t>fsaverage</w:t>
      </w:r>
      <w:proofErr w:type="spellEnd"/>
      <w:r w:rsidR="00E642B0">
        <w:rPr>
          <w:i/>
          <w:iCs/>
          <w:sz w:val="18"/>
          <w:szCs w:val="17"/>
        </w:rPr>
        <w:t xml:space="preserve"> </w:t>
      </w:r>
      <w:r w:rsidR="00E642B0">
        <w:rPr>
          <w:iCs/>
          <w:sz w:val="18"/>
          <w:szCs w:val="17"/>
        </w:rPr>
        <w:t xml:space="preserve">subject) was performed with </w:t>
      </w:r>
      <w:r w:rsidR="00E642B0" w:rsidRPr="00E642B0">
        <w:rPr>
          <w:i/>
          <w:iCs/>
          <w:sz w:val="18"/>
          <w:szCs w:val="17"/>
        </w:rPr>
        <w:t>mri_surf2surf</w:t>
      </w:r>
      <w:r w:rsidR="00E642B0">
        <w:rPr>
          <w:iCs/>
          <w:sz w:val="18"/>
          <w:szCs w:val="17"/>
        </w:rPr>
        <w:t>.</w:t>
      </w:r>
    </w:p>
    <w:p w14:paraId="45343252" w14:textId="19009AD4" w:rsidR="007C14FF" w:rsidRPr="00F93DF5" w:rsidRDefault="005B3102" w:rsidP="00507799">
      <w:pPr>
        <w:spacing w:before="340"/>
        <w:jc w:val="both"/>
        <w:rPr>
          <w:iCs/>
          <w:sz w:val="18"/>
          <w:szCs w:val="17"/>
        </w:rPr>
      </w:pPr>
      <w:r w:rsidRPr="00234FD4">
        <w:rPr>
          <w:i/>
          <w:iCs/>
          <w:sz w:val="18"/>
          <w:szCs w:val="17"/>
        </w:rPr>
        <w:t>Post-</w:t>
      </w:r>
      <w:r w:rsidR="00E642B0" w:rsidRPr="00234FD4">
        <w:rPr>
          <w:i/>
          <w:iCs/>
          <w:sz w:val="18"/>
          <w:szCs w:val="17"/>
        </w:rPr>
        <w:t>warp [re]</w:t>
      </w:r>
      <w:proofErr w:type="spellStart"/>
      <w:r w:rsidR="00E642B0" w:rsidRPr="00234FD4">
        <w:rPr>
          <w:i/>
          <w:iCs/>
          <w:sz w:val="18"/>
          <w:szCs w:val="17"/>
        </w:rPr>
        <w:t>binarisation</w:t>
      </w:r>
      <w:proofErr w:type="spellEnd"/>
      <w:r w:rsidR="00E642B0" w:rsidRPr="00234FD4">
        <w:rPr>
          <w:i/>
          <w:iCs/>
          <w:sz w:val="18"/>
          <w:szCs w:val="17"/>
        </w:rPr>
        <w:t>:</w:t>
      </w:r>
      <w:r w:rsidR="00E642B0">
        <w:rPr>
          <w:b/>
          <w:iCs/>
          <w:sz w:val="18"/>
          <w:szCs w:val="17"/>
        </w:rPr>
        <w:t xml:space="preserve"> </w:t>
      </w:r>
      <w:r w:rsidR="00E642B0">
        <w:rPr>
          <w:iCs/>
          <w:sz w:val="18"/>
          <w:szCs w:val="17"/>
        </w:rPr>
        <w:t xml:space="preserve">After normalising to either volume-based or surface-based MNI spaces, it is vital to ensure that the </w:t>
      </w:r>
      <w:r w:rsidR="00BC66DB">
        <w:rPr>
          <w:iCs/>
          <w:sz w:val="18"/>
          <w:szCs w:val="17"/>
        </w:rPr>
        <w:t xml:space="preserve">mutual </w:t>
      </w:r>
      <w:r w:rsidR="00E642B0">
        <w:rPr>
          <w:iCs/>
          <w:sz w:val="18"/>
          <w:szCs w:val="17"/>
        </w:rPr>
        <w:t xml:space="preserve">exclusivity of a digit at a given voxel/vertex in a single subject is </w:t>
      </w:r>
      <w:r w:rsidR="00BC66DB">
        <w:rPr>
          <w:iCs/>
          <w:sz w:val="18"/>
          <w:szCs w:val="17"/>
        </w:rPr>
        <w:t xml:space="preserve">still </w:t>
      </w:r>
      <w:r w:rsidR="00E642B0">
        <w:rPr>
          <w:iCs/>
          <w:sz w:val="18"/>
          <w:szCs w:val="17"/>
        </w:rPr>
        <w:t>maintaine</w:t>
      </w:r>
      <w:r w:rsidR="00BC66DB">
        <w:rPr>
          <w:iCs/>
          <w:sz w:val="18"/>
          <w:szCs w:val="17"/>
        </w:rPr>
        <w:t xml:space="preserve">d. </w:t>
      </w:r>
      <w:r w:rsidR="00F93DF5">
        <w:rPr>
          <w:iCs/>
          <w:sz w:val="18"/>
          <w:szCs w:val="17"/>
        </w:rPr>
        <w:t>Both volumetric and surface pipelines violate this principle; t</w:t>
      </w:r>
      <w:r w:rsidR="00507799">
        <w:rPr>
          <w:iCs/>
          <w:sz w:val="18"/>
          <w:szCs w:val="17"/>
        </w:rPr>
        <w:t xml:space="preserve">he volumetric spatial normalisation process introduces ‘blurring’ of the binary images, as does the projection from </w:t>
      </w:r>
      <w:r w:rsidR="00F93DF5">
        <w:rPr>
          <w:iCs/>
          <w:sz w:val="18"/>
          <w:szCs w:val="17"/>
        </w:rPr>
        <w:t xml:space="preserve">volume to surface (where multiple voxels representing multiple digits are represented by a single vertex). </w:t>
      </w:r>
      <w:r w:rsidR="00507799">
        <w:rPr>
          <w:iCs/>
          <w:sz w:val="18"/>
          <w:szCs w:val="17"/>
        </w:rPr>
        <w:t>Left unchecked</w:t>
      </w:r>
      <w:r w:rsidR="00F93DF5">
        <w:rPr>
          <w:iCs/>
          <w:sz w:val="18"/>
          <w:szCs w:val="17"/>
        </w:rPr>
        <w:t>, it is not unfeasible that</w:t>
      </w:r>
      <w:r w:rsidR="00507799">
        <w:rPr>
          <w:iCs/>
          <w:sz w:val="18"/>
          <w:szCs w:val="17"/>
        </w:rPr>
        <w:t xml:space="preserve"> the probability of </w:t>
      </w:r>
      <w:r w:rsidR="00507799" w:rsidRPr="00BC66DB">
        <w:rPr>
          <w:i/>
          <w:iCs/>
          <w:sz w:val="18"/>
          <w:szCs w:val="17"/>
        </w:rPr>
        <w:t>any</w:t>
      </w:r>
      <w:r w:rsidR="00507799">
        <w:rPr>
          <w:iCs/>
          <w:sz w:val="18"/>
          <w:szCs w:val="17"/>
        </w:rPr>
        <w:t xml:space="preserve"> digit being represented at a given location of interest being larger than 1</w:t>
      </w:r>
      <w:r w:rsidR="00F93DF5">
        <w:rPr>
          <w:iCs/>
          <w:sz w:val="18"/>
          <w:szCs w:val="17"/>
        </w:rPr>
        <w:t xml:space="preserve">. To counteract this </w:t>
      </w:r>
      <w:proofErr w:type="gramStart"/>
      <w:r w:rsidR="00F93DF5">
        <w:rPr>
          <w:iCs/>
          <w:sz w:val="18"/>
          <w:szCs w:val="17"/>
        </w:rPr>
        <w:t>a ‘re</w:t>
      </w:r>
      <w:proofErr w:type="gramEnd"/>
      <w:r w:rsidR="00515C66">
        <w:rPr>
          <w:iCs/>
          <w:sz w:val="18"/>
          <w:szCs w:val="17"/>
        </w:rPr>
        <w:t>-</w:t>
      </w:r>
      <w:proofErr w:type="spellStart"/>
      <w:r w:rsidR="00F93DF5">
        <w:rPr>
          <w:iCs/>
          <w:sz w:val="18"/>
          <w:szCs w:val="17"/>
        </w:rPr>
        <w:t>binarisation</w:t>
      </w:r>
      <w:proofErr w:type="spellEnd"/>
      <w:r w:rsidR="00F93DF5">
        <w:rPr>
          <w:iCs/>
          <w:sz w:val="18"/>
          <w:szCs w:val="17"/>
        </w:rPr>
        <w:t>’ procedure was implemented on each of the subjects’ normalised digit ROIs. Here a winner-takes-all approach was implemented, where the most likely digit for</w:t>
      </w:r>
      <w:r w:rsidR="004F66CD">
        <w:rPr>
          <w:iCs/>
          <w:sz w:val="18"/>
          <w:szCs w:val="17"/>
        </w:rPr>
        <w:t xml:space="preserve"> a</w:t>
      </w:r>
      <w:r w:rsidR="00F93DF5">
        <w:rPr>
          <w:iCs/>
          <w:sz w:val="18"/>
          <w:szCs w:val="17"/>
        </w:rPr>
        <w:t xml:space="preserve"> given voxel/vertex </w:t>
      </w:r>
      <w:r w:rsidR="008F0884">
        <w:rPr>
          <w:iCs/>
          <w:sz w:val="18"/>
          <w:szCs w:val="17"/>
        </w:rPr>
        <w:t xml:space="preserve">in a single subject </w:t>
      </w:r>
      <w:r w:rsidR="00F93DF5">
        <w:rPr>
          <w:iCs/>
          <w:sz w:val="18"/>
          <w:szCs w:val="17"/>
        </w:rPr>
        <w:t xml:space="preserve">was awarded the exclusivity of the region, but if, and only if, the probability of </w:t>
      </w:r>
      <w:r w:rsidR="00F93DF5" w:rsidRPr="00287D63">
        <w:rPr>
          <w:i/>
          <w:iCs/>
          <w:sz w:val="18"/>
          <w:szCs w:val="17"/>
        </w:rPr>
        <w:t>any</w:t>
      </w:r>
      <w:r w:rsidR="00F93DF5">
        <w:rPr>
          <w:iCs/>
          <w:sz w:val="18"/>
          <w:szCs w:val="17"/>
        </w:rPr>
        <w:t xml:space="preserve"> digit existing there was larger than 0.5. </w:t>
      </w:r>
    </w:p>
    <w:p w14:paraId="0724266C" w14:textId="77777777" w:rsidR="005B3102" w:rsidRDefault="005B3102" w:rsidP="000863FB">
      <w:pPr>
        <w:widowControl/>
        <w:autoSpaceDE/>
        <w:autoSpaceDN/>
        <w:adjustRightInd/>
        <w:spacing w:after="160" w:line="259" w:lineRule="auto"/>
        <w:jc w:val="both"/>
        <w:rPr>
          <w:b/>
          <w:iCs/>
          <w:sz w:val="18"/>
          <w:szCs w:val="17"/>
        </w:rPr>
      </w:pPr>
    </w:p>
    <w:p w14:paraId="1A47B4F1" w14:textId="71FF0BB2" w:rsidR="00234FD4" w:rsidRDefault="005B3102" w:rsidP="000863FB">
      <w:pPr>
        <w:widowControl/>
        <w:autoSpaceDE/>
        <w:autoSpaceDN/>
        <w:adjustRightInd/>
        <w:spacing w:after="160" w:line="259" w:lineRule="auto"/>
        <w:jc w:val="both"/>
        <w:rPr>
          <w:iCs/>
          <w:sz w:val="18"/>
          <w:szCs w:val="17"/>
        </w:rPr>
      </w:pPr>
      <w:r>
        <w:rPr>
          <w:iCs/>
          <w:sz w:val="18"/>
          <w:szCs w:val="17"/>
        </w:rPr>
        <w:t xml:space="preserve">After normalisation and </w:t>
      </w:r>
      <w:r w:rsidR="00515C66">
        <w:rPr>
          <w:iCs/>
          <w:sz w:val="18"/>
          <w:szCs w:val="17"/>
        </w:rPr>
        <w:t>re-</w:t>
      </w:r>
      <w:proofErr w:type="spellStart"/>
      <w:r w:rsidR="00515C66">
        <w:rPr>
          <w:iCs/>
          <w:sz w:val="18"/>
          <w:szCs w:val="17"/>
        </w:rPr>
        <w:t>binarisation</w:t>
      </w:r>
      <w:proofErr w:type="spellEnd"/>
      <w:r>
        <w:rPr>
          <w:iCs/>
          <w:sz w:val="18"/>
          <w:szCs w:val="17"/>
        </w:rPr>
        <w:t xml:space="preserve">, two classes of probabilistic maps are generated as defined by </w:t>
      </w:r>
      <w:r>
        <w:rPr>
          <w:iCs/>
          <w:sz w:val="18"/>
          <w:szCs w:val="17"/>
        </w:rPr>
        <w:fldChar w:fldCharType="begin" w:fldLock="1"/>
      </w:r>
      <w:r w:rsidR="004407BE">
        <w:rPr>
          <w:iCs/>
          <w:sz w:val="18"/>
          <w:szCs w:val="17"/>
        </w:rPr>
        <w:instrText>ADDIN CSL_CITATION {"citationItems":[{"id":"ITEM-1","itemData":{"DOI":"10.1093/cercor/bhu277","ISBN":"1460-2199 (Electronic) 1047-3211 (Linking)","ISSN":"1047-3211","PMID":"25452571","abstract":"The human visual system contains an array of topographically organized regions. Identifying these regions in individual subjects is a powerful approach to group-level statistical analysis, but this is not always feasible. We addressed this limitation by generating probabilistic maps of visual topographic areas in 2 standardized spaces suitable for use with adult human brains. Using standard fMRI paradigms, we identified 25 topographic maps in a large population of individual subjects (N = 53) and transformed them into either a surface- or volume-based standardized space. Here, we provide a quantitative characterization of the inter-subject variability within and across visual regions, including the likelihood that a given point would be classified as a part of any region (full probability map) and the most probable region for any given point (maximum probability map). By evaluating the topographic organization across the whole of visual cortex, we provide new information about the organization of individual visual field maps and large-scale biases in visual field coverage. Finally, we validate each atlas for use with independent subjects. Overall, the probabilistic atlases quantify the variability of topographic representations in human cortex and provide a useful reference for comparing data across studies that can be transformed into these standard spaces.","author":[{"dropping-particle":"","family":"Wang","given":"Liang","non-dropping-particle":"","parse-names":false,"suffix":""},{"dropping-particle":"","family":"Mruczek","given":"Ryan E.B.","non-dropping-particle":"","parse-names":false,"suffix":""},{"dropping-particle":"","family":"Arcaro","given":"Michael J.","non-dropping-particle":"","parse-names":false,"suffix":""},{"dropping-particle":"","family":"Kastner","given":"Sabine","non-dropping-particle":"","parse-names":false,"suffix":""}],"container-title":"Cerebral Cortex","id":"ITEM-1","issue":"10","issued":{"date-parts":[["2015","10"]]},"page":"3911-3931","title":"Probabilistic Maps of Visual Topography in Human Cortex","type":"article-journal","volume":"25"},"uris":["http://www.mendeley.com/documents/?uuid=d7247de7-1efe-4614-a0b2-9a46759a11ee"]}],"mendeley":{"formattedCitation":"(Wang et al., 2015)","manualFormatting":"Wang and colleagues (2015)","plainTextFormattedCitation":"(Wang et al., 2015)","previouslyFormattedCitation":"(Wang et al., 2015)"},"properties":{"noteIndex":0},"schema":"https://github.com/citation-style-language/schema/raw/master/csl-citation.json"}</w:instrText>
      </w:r>
      <w:r>
        <w:rPr>
          <w:iCs/>
          <w:sz w:val="18"/>
          <w:szCs w:val="17"/>
        </w:rPr>
        <w:fldChar w:fldCharType="separate"/>
      </w:r>
      <w:r>
        <w:rPr>
          <w:iCs/>
          <w:noProof/>
          <w:sz w:val="18"/>
          <w:szCs w:val="17"/>
        </w:rPr>
        <w:t>Wang and colleagues</w:t>
      </w:r>
      <w:r w:rsidRPr="005B3102">
        <w:rPr>
          <w:iCs/>
          <w:noProof/>
          <w:sz w:val="18"/>
          <w:szCs w:val="17"/>
        </w:rPr>
        <w:t xml:space="preserve"> </w:t>
      </w:r>
      <w:r>
        <w:rPr>
          <w:iCs/>
          <w:noProof/>
          <w:sz w:val="18"/>
          <w:szCs w:val="17"/>
        </w:rPr>
        <w:t>(</w:t>
      </w:r>
      <w:r w:rsidRPr="005B3102">
        <w:rPr>
          <w:iCs/>
          <w:noProof/>
          <w:sz w:val="18"/>
          <w:szCs w:val="17"/>
        </w:rPr>
        <w:t>2015)</w:t>
      </w:r>
      <w:r>
        <w:rPr>
          <w:iCs/>
          <w:sz w:val="18"/>
          <w:szCs w:val="17"/>
        </w:rPr>
        <w:fldChar w:fldCharType="end"/>
      </w:r>
      <w:r>
        <w:rPr>
          <w:iCs/>
          <w:sz w:val="18"/>
          <w:szCs w:val="17"/>
        </w:rPr>
        <w:t>. Full probabilistic maps (FPMs) for each digit are defined as the number of digit</w:t>
      </w:r>
      <w:r w:rsidR="00023485">
        <w:rPr>
          <w:iCs/>
          <w:sz w:val="18"/>
          <w:szCs w:val="17"/>
        </w:rPr>
        <w:t>s</w:t>
      </w:r>
      <w:r>
        <w:rPr>
          <w:iCs/>
          <w:sz w:val="18"/>
          <w:szCs w:val="17"/>
        </w:rPr>
        <w:t xml:space="preserve"> assigned to a given voxel/vertex, normalised by the number of subjects</w:t>
      </w:r>
      <w:r w:rsidRPr="001E74FA">
        <w:rPr>
          <w:iCs/>
          <w:sz w:val="18"/>
          <w:szCs w:val="17"/>
        </w:rPr>
        <w:t xml:space="preserve">. </w:t>
      </w:r>
      <w:r w:rsidR="001E74FA" w:rsidRPr="00BE21E5">
        <w:rPr>
          <w:iCs/>
          <w:sz w:val="18"/>
          <w:szCs w:val="17"/>
        </w:rPr>
        <w:t>Using</w:t>
      </w:r>
      <w:r w:rsidR="00234FD4" w:rsidRPr="001E74FA">
        <w:rPr>
          <w:iCs/>
          <w:sz w:val="18"/>
          <w:szCs w:val="17"/>
        </w:rPr>
        <w:t xml:space="preserve"> </w:t>
      </w:r>
      <w:r w:rsidR="004F66CD" w:rsidRPr="001E74FA">
        <w:rPr>
          <w:iCs/>
          <w:sz w:val="18"/>
          <w:szCs w:val="17"/>
        </w:rPr>
        <w:t xml:space="preserve">a </w:t>
      </w:r>
      <w:r w:rsidR="00234FD4" w:rsidRPr="001E74FA">
        <w:rPr>
          <w:iCs/>
          <w:sz w:val="18"/>
          <w:szCs w:val="17"/>
        </w:rPr>
        <w:t xml:space="preserve">winner-takes-all approach </w:t>
      </w:r>
      <w:r w:rsidR="001E74FA" w:rsidRPr="00BE21E5">
        <w:rPr>
          <w:iCs/>
          <w:sz w:val="18"/>
          <w:szCs w:val="17"/>
        </w:rPr>
        <w:t>from</w:t>
      </w:r>
      <w:r w:rsidR="00234FD4" w:rsidRPr="001E74FA">
        <w:rPr>
          <w:iCs/>
          <w:sz w:val="18"/>
          <w:szCs w:val="17"/>
        </w:rPr>
        <w:t xml:space="preserve"> </w:t>
      </w:r>
      <w:r w:rsidR="001E74FA" w:rsidRPr="00BE21E5">
        <w:rPr>
          <w:iCs/>
          <w:sz w:val="18"/>
          <w:szCs w:val="17"/>
        </w:rPr>
        <w:t xml:space="preserve">each of the digit </w:t>
      </w:r>
      <w:r w:rsidR="00A35129" w:rsidRPr="001E74FA">
        <w:rPr>
          <w:iCs/>
          <w:sz w:val="18"/>
          <w:szCs w:val="17"/>
        </w:rPr>
        <w:t>FPMs</w:t>
      </w:r>
      <w:r w:rsidR="001E74FA" w:rsidRPr="00BE21E5">
        <w:rPr>
          <w:iCs/>
          <w:sz w:val="18"/>
          <w:szCs w:val="17"/>
        </w:rPr>
        <w:t>, maximal probabilistic maps (MPMs) were derived to assign digits to each location of interest</w:t>
      </w:r>
      <w:r w:rsidR="00234FD4" w:rsidRPr="001E74FA">
        <w:rPr>
          <w:iCs/>
          <w:sz w:val="18"/>
          <w:szCs w:val="17"/>
        </w:rPr>
        <w:t xml:space="preserve">. FPMs and MPMs were generated for the surface space and volumetric space with both the </w:t>
      </w:r>
      <w:r w:rsidR="00234FD4" w:rsidRPr="00BE21E5">
        <w:rPr>
          <w:i/>
          <w:iCs/>
          <w:sz w:val="18"/>
          <w:szCs w:val="17"/>
        </w:rPr>
        <w:t>manual</w:t>
      </w:r>
      <w:r w:rsidR="00234FD4" w:rsidRPr="001E74FA">
        <w:rPr>
          <w:iCs/>
          <w:sz w:val="18"/>
          <w:szCs w:val="17"/>
        </w:rPr>
        <w:t xml:space="preserve"> and </w:t>
      </w:r>
      <w:r w:rsidR="00234FD4" w:rsidRPr="00BE21E5">
        <w:rPr>
          <w:i/>
          <w:iCs/>
          <w:sz w:val="18"/>
          <w:szCs w:val="17"/>
        </w:rPr>
        <w:t>automatic</w:t>
      </w:r>
      <w:r w:rsidR="00234FD4" w:rsidRPr="001E74FA">
        <w:rPr>
          <w:iCs/>
          <w:sz w:val="18"/>
          <w:szCs w:val="17"/>
        </w:rPr>
        <w:t xml:space="preserve"> masked data.</w:t>
      </w:r>
    </w:p>
    <w:p w14:paraId="49FCAB4C" w14:textId="77777777" w:rsidR="00234FD4" w:rsidRDefault="00234FD4" w:rsidP="000863FB">
      <w:pPr>
        <w:widowControl/>
        <w:autoSpaceDE/>
        <w:autoSpaceDN/>
        <w:adjustRightInd/>
        <w:spacing w:after="160" w:line="259" w:lineRule="auto"/>
        <w:jc w:val="both"/>
        <w:rPr>
          <w:iCs/>
          <w:sz w:val="18"/>
          <w:szCs w:val="17"/>
        </w:rPr>
      </w:pPr>
    </w:p>
    <w:p w14:paraId="604BD36D" w14:textId="77777777" w:rsidR="00287D63" w:rsidRDefault="00234FD4" w:rsidP="000863FB">
      <w:pPr>
        <w:widowControl/>
        <w:autoSpaceDE/>
        <w:autoSpaceDN/>
        <w:adjustRightInd/>
        <w:spacing w:after="160" w:line="259" w:lineRule="auto"/>
        <w:jc w:val="both"/>
        <w:rPr>
          <w:b/>
          <w:iCs/>
          <w:sz w:val="18"/>
          <w:szCs w:val="17"/>
        </w:rPr>
      </w:pPr>
      <w:r w:rsidRPr="00287D63">
        <w:rPr>
          <w:i/>
          <w:iCs/>
          <w:sz w:val="18"/>
          <w:szCs w:val="17"/>
        </w:rPr>
        <w:t xml:space="preserve">Atlas </w:t>
      </w:r>
      <w:r w:rsidR="00287D63" w:rsidRPr="00287D63">
        <w:rPr>
          <w:i/>
          <w:iCs/>
          <w:sz w:val="18"/>
          <w:szCs w:val="17"/>
        </w:rPr>
        <w:t>characterisation</w:t>
      </w:r>
      <w:r w:rsidRPr="00287D63">
        <w:rPr>
          <w:i/>
          <w:iCs/>
          <w:sz w:val="18"/>
          <w:szCs w:val="17"/>
        </w:rPr>
        <w:t xml:space="preserve"> </w:t>
      </w:r>
      <w:r w:rsidR="00287D63" w:rsidRPr="00287D63">
        <w:rPr>
          <w:i/>
          <w:iCs/>
          <w:sz w:val="18"/>
          <w:szCs w:val="17"/>
        </w:rPr>
        <w:t>and validation</w:t>
      </w:r>
    </w:p>
    <w:p w14:paraId="120EB2E0" w14:textId="67478785" w:rsidR="00105E01" w:rsidRDefault="00287D63" w:rsidP="00F70C6B">
      <w:pPr>
        <w:widowControl/>
        <w:autoSpaceDE/>
        <w:autoSpaceDN/>
        <w:adjustRightInd/>
        <w:spacing w:after="160" w:line="259" w:lineRule="auto"/>
        <w:jc w:val="both"/>
        <w:rPr>
          <w:iCs/>
          <w:sz w:val="18"/>
          <w:szCs w:val="17"/>
        </w:rPr>
      </w:pPr>
      <w:r>
        <w:rPr>
          <w:iCs/>
          <w:sz w:val="18"/>
          <w:szCs w:val="17"/>
        </w:rPr>
        <w:t>In order to characterise quant</w:t>
      </w:r>
      <w:r w:rsidR="0081290C">
        <w:rPr>
          <w:iCs/>
          <w:sz w:val="18"/>
          <w:szCs w:val="17"/>
        </w:rPr>
        <w:t>it</w:t>
      </w:r>
      <w:r>
        <w:rPr>
          <w:iCs/>
          <w:sz w:val="18"/>
          <w:szCs w:val="17"/>
        </w:rPr>
        <w:t>ative metrics from each atlas we follow</w:t>
      </w:r>
      <w:r w:rsidR="00023485">
        <w:rPr>
          <w:iCs/>
          <w:sz w:val="18"/>
          <w:szCs w:val="17"/>
        </w:rPr>
        <w:t xml:space="preserve"> some of the</w:t>
      </w:r>
      <w:r>
        <w:rPr>
          <w:iCs/>
          <w:sz w:val="18"/>
          <w:szCs w:val="17"/>
        </w:rPr>
        <w:t xml:space="preserve"> methods previously described to assess visual topography to this somatosensory study </w:t>
      </w:r>
      <w:r w:rsidR="00023485">
        <w:rPr>
          <w:iCs/>
          <w:sz w:val="18"/>
          <w:szCs w:val="17"/>
        </w:rPr>
        <w:t xml:space="preserve">by </w:t>
      </w:r>
      <w:r>
        <w:rPr>
          <w:iCs/>
          <w:sz w:val="18"/>
          <w:szCs w:val="17"/>
        </w:rPr>
        <w:t>computing the blurring metric</w:t>
      </w:r>
      <w:r w:rsidR="004407BE">
        <w:rPr>
          <w:iCs/>
          <w:sz w:val="18"/>
          <w:szCs w:val="17"/>
        </w:rPr>
        <w:t xml:space="preserve"> </w:t>
      </w:r>
      <w:r w:rsidR="004407BE">
        <w:rPr>
          <w:iCs/>
          <w:sz w:val="18"/>
          <w:szCs w:val="17"/>
        </w:rPr>
        <w:fldChar w:fldCharType="begin" w:fldLock="1"/>
      </w:r>
      <w:r w:rsidR="00D07B77">
        <w:rPr>
          <w:iCs/>
          <w:sz w:val="18"/>
          <w:szCs w:val="17"/>
        </w:rPr>
        <w:instrText>ADDIN CSL_CITATION {"citationItems":[{"id":"ITEM-1","itemData":{"DOI":"10.1002/(SICI)1097-0193(1999)8:4&lt;272::AID-HBM10&gt;3.0.CO;2-4","ISSN":"1065-9471","abstract":"The neurons of the human cerebral cortex are arranged in a highly folded sheet, with the majority of the cortical surface area buried in folds. Cortical maps are typically arranged with a topography oriented parallel to the cortical surface. Despite this unambiguous sheetlike geometry, the most commonly used coordinate systems for localizing cortical features are based on 3-D stereotaxic coordinates rather than on position relative to the 2-D cortical sheet. In order to address the need for a more natural surface-based coordinate system for the cortex, we have developed a means for generating an average folding pattern across a large number of individual subjects as a function on the unit sphere and of nonrigidly aligning each individual with the average. This establishes a spherical surface-based coordinate system that is adapted to the folding pattern of each individual subject, allowing for much higher localization accuracy of structural and functional features of the human brain.","author":[{"dropping-particle":"","family":"Fischl","given":"Bruce","non-dropping-particle":"","parse-names":false,"suffix":""},{"dropping-particle":"","family":"Sereno","given":"Martin I.","non-dropping-particle":"","parse-names":false,"suffix":""},{"dropping-particle":"","family":"Tootell","given":"Roger B.H.","non-dropping-particle":"","parse-names":false,"suffix":""},{"dropping-particle":"","family":"Dale","given":"Anders M.","non-dropping-particle":"","parse-names":false,"suffix":""}],"container-title":"Human Brain Mapping","id":"ITEM-1","issue":"4","issued":{"date-parts":[["1999"]]},"page":"272-284","title":"High-resolution intersubject averaging and a coordinate system for the cortical surface","type":"article-journal","volume":"8"},"uris":["http://www.mendeley.com/documents/?uuid=85beb31c-8af0-4243-bf5a-2843d158e7c4"]}],"mendeley":{"formattedCitation":"(Fischl et al., 1999b)","plainTextFormattedCitation":"(Fischl et al., 1999b)","previouslyFormattedCitation":"(Fischl et al., 1999b)"},"properties":{"noteIndex":0},"schema":"https://github.com/citation-style-language/schema/raw/master/csl-citation.json"}</w:instrText>
      </w:r>
      <w:r w:rsidR="004407BE">
        <w:rPr>
          <w:iCs/>
          <w:sz w:val="18"/>
          <w:szCs w:val="17"/>
        </w:rPr>
        <w:fldChar w:fldCharType="separate"/>
      </w:r>
      <w:r w:rsidR="004407BE" w:rsidRPr="004407BE">
        <w:rPr>
          <w:iCs/>
          <w:noProof/>
          <w:sz w:val="18"/>
          <w:szCs w:val="17"/>
        </w:rPr>
        <w:t>(Fischl et al., 1999b)</w:t>
      </w:r>
      <w:r w:rsidR="004407BE">
        <w:rPr>
          <w:iCs/>
          <w:sz w:val="18"/>
          <w:szCs w:val="17"/>
        </w:rPr>
        <w:fldChar w:fldCharType="end"/>
      </w:r>
      <w:r>
        <w:rPr>
          <w:iCs/>
          <w:sz w:val="18"/>
          <w:szCs w:val="17"/>
        </w:rPr>
        <w:t xml:space="preserve"> and central tendency</w:t>
      </w:r>
      <w:r w:rsidR="004407BE">
        <w:rPr>
          <w:iCs/>
          <w:sz w:val="18"/>
          <w:szCs w:val="17"/>
        </w:rPr>
        <w:t xml:space="preserve"> </w:t>
      </w:r>
      <w:r w:rsidR="004407BE">
        <w:rPr>
          <w:iCs/>
          <w:sz w:val="18"/>
          <w:szCs w:val="17"/>
        </w:rPr>
        <w:fldChar w:fldCharType="begin" w:fldLock="1"/>
      </w:r>
      <w:r w:rsidR="00D07B77">
        <w:rPr>
          <w:iCs/>
          <w:sz w:val="18"/>
          <w:szCs w:val="17"/>
        </w:rPr>
        <w:instrText>ADDIN CSL_CITATION {"citationItems":[{"id":"ITEM-1","itemData":{"DOI":"10.1016/j.neuroimage.2007.03.060","ISSN":"10538119","abstract":"Probabilistic cytoarchitectonic maps in standard reference space provide a powerful tool for the analysis of structure-function relationships in the human brain. While these microstructurally defined maps have already been successfully used in the analysis of somatosensory, motor or language functions, several conceptual issues in the analysis of structure-function relationships still demand further clarification. In this paper, we demonstrate the principle approaches for anatomical localisation of functional activations based on probabilistic cytoarchitectonic maps by exemplary analysis of an anterior parietal activation evoked by visual presentation of hand gestures. After consideration of the conceptual basis and implementation of volume or local maxima labelling, we comment on some potential interpretational difficulties, limitations and caveats that could be encountered. Extending and supplementing these methods, we then propose a supplementary approach for quantification of structure-function correspondences based on distribution analysis. This approach relates the cytoarchitectonic probabilities observed at a particular functionally defined location to the areal specific null distribution of probabilities across the whole brain (i.e., the full probability map). Importantly, this method avoids the need for a unique classification of voxels to a single cortical area and may increase the comparability between results obtained for different areas. Moreover, as distribution-based labelling quantifies the \"central tendency\" of an activation with respect to anatomical areas, it will, in combination with the established methods, allow an advanced characterisation of the anatomical substrates of functional activations. Finally, the advantages and disadvantages of the various methods are discussed, focussing on the question of which approach is most appropriate for a particular situation. © 2007 Elsevier Inc. All rights reserved.","author":[{"dropping-particle":"","family":"Eickhoff","given":"Simon B.","non-dropping-particle":"","parse-names":false,"suffix":""},{"dropping-particle":"","family":"Paus","given":"Tomas","non-dropping-particle":"","parse-names":false,"suffix":""},{"dropping-particle":"","family":"Caspers","given":"Svenja","non-dropping-particle":"","parse-names":false,"suffix":""},{"dropping-particle":"","family":"Grosbras","given":"Marie Helene","non-dropping-particle":"","parse-names":false,"suffix":""},{"dropping-particle":"","family":"Evans","given":"Alan C.","non-dropping-particle":"","parse-names":false,"suffix":""},{"dropping-particle":"","family":"Zilles","given":"Karl","non-dropping-particle":"","parse-names":false,"suffix":""},{"dropping-particle":"","family":"Amunts","given":"Katrin","non-dropping-particle":"","parse-names":false,"suffix":""}],"container-title":"NeuroImage","id":"ITEM-1","issued":{"date-parts":[["2007"]]},"title":"Assignment of functional activations to probabilistic cytoarchitectonic areas revisited","type":"article-journal"},"uris":["http://www.mendeley.com/documents/?uuid=1277ee1d-bb8e-488c-bd93-f66c0aab1874","http://www.mendeley.com/documents/?uuid=bc92eb53-dfaa-4d06-8d45-0191e5e2ba19"]}],"mendeley":{"formattedCitation":"(Eickhoff et al., 2007)","plainTextFormattedCitation":"(Eickhoff et al., 2007)","previouslyFormattedCitation":"(Eickhoff et al., 2007)"},"properties":{"noteIndex":0},"schema":"https://github.com/citation-style-language/schema/raw/master/csl-citation.json"}</w:instrText>
      </w:r>
      <w:r w:rsidR="004407BE">
        <w:rPr>
          <w:iCs/>
          <w:sz w:val="18"/>
          <w:szCs w:val="17"/>
        </w:rPr>
        <w:fldChar w:fldCharType="separate"/>
      </w:r>
      <w:r w:rsidR="004407BE" w:rsidRPr="004407BE">
        <w:rPr>
          <w:iCs/>
          <w:noProof/>
          <w:sz w:val="18"/>
          <w:szCs w:val="17"/>
        </w:rPr>
        <w:t>(Eickhoff et al., 2007)</w:t>
      </w:r>
      <w:r w:rsidR="004407BE">
        <w:rPr>
          <w:iCs/>
          <w:sz w:val="18"/>
          <w:szCs w:val="17"/>
        </w:rPr>
        <w:fldChar w:fldCharType="end"/>
      </w:r>
      <w:r>
        <w:rPr>
          <w:iCs/>
          <w:sz w:val="18"/>
          <w:szCs w:val="17"/>
        </w:rPr>
        <w:t xml:space="preserve">. </w:t>
      </w:r>
    </w:p>
    <w:p w14:paraId="78401325" w14:textId="58F0E5A2" w:rsidR="00423F45" w:rsidRDefault="004407BE" w:rsidP="00F70C6B">
      <w:pPr>
        <w:widowControl/>
        <w:autoSpaceDE/>
        <w:autoSpaceDN/>
        <w:adjustRightInd/>
        <w:spacing w:after="160" w:line="259" w:lineRule="auto"/>
        <w:jc w:val="both"/>
        <w:rPr>
          <w:iCs/>
          <w:sz w:val="18"/>
          <w:szCs w:val="17"/>
        </w:rPr>
      </w:pPr>
      <w:r>
        <w:rPr>
          <w:iCs/>
          <w:sz w:val="18"/>
          <w:szCs w:val="17"/>
        </w:rPr>
        <w:t>The blurring metric provides a measure of how well ROIs from individual subjects overlap in a standard space.</w:t>
      </w:r>
      <w:r w:rsidR="00F70C6B">
        <w:rPr>
          <w:iCs/>
          <w:sz w:val="18"/>
          <w:szCs w:val="17"/>
        </w:rPr>
        <w:t xml:space="preserve"> If a spatially normalised digit ROI from subject </w:t>
      </w:r>
      <w:r w:rsidR="00F70C6B" w:rsidRPr="00F70C6B">
        <w:rPr>
          <w:i/>
          <w:iCs/>
          <w:sz w:val="18"/>
          <w:szCs w:val="17"/>
        </w:rPr>
        <w:t>k</w:t>
      </w:r>
      <w:r w:rsidR="00F70C6B">
        <w:rPr>
          <w:iCs/>
          <w:sz w:val="18"/>
          <w:szCs w:val="17"/>
        </w:rPr>
        <w:t xml:space="preserve"> is considered as a set </w:t>
      </w:r>
      <m:oMath>
        <m:sSub>
          <m:sSubPr>
            <m:ctrlPr>
              <w:rPr>
                <w:rFonts w:ascii="Cambria Math" w:hAnsi="Cambria Math"/>
                <w:i/>
                <w:iCs/>
                <w:sz w:val="18"/>
                <w:szCs w:val="17"/>
                <w:vertAlign w:val="subscript"/>
              </w:rPr>
            </m:ctrlPr>
          </m:sSubPr>
          <m:e>
            <m:r>
              <w:rPr>
                <w:rFonts w:ascii="Cambria Math" w:hAnsi="Cambria Math"/>
                <w:sz w:val="18"/>
                <w:szCs w:val="17"/>
              </w:rPr>
              <m:t>S</m:t>
            </m:r>
            <m:ctrlPr>
              <w:rPr>
                <w:rFonts w:ascii="Cambria Math" w:hAnsi="Cambria Math"/>
                <w:i/>
                <w:iCs/>
                <w:sz w:val="18"/>
                <w:szCs w:val="17"/>
              </w:rPr>
            </m:ctrlPr>
          </m:e>
          <m:sub>
            <m:r>
              <w:rPr>
                <w:rFonts w:ascii="Cambria Math" w:hAnsi="Cambria Math"/>
                <w:sz w:val="18"/>
                <w:szCs w:val="17"/>
              </w:rPr>
              <m:t>k</m:t>
            </m:r>
          </m:sub>
        </m:sSub>
        <m:r>
          <w:rPr>
            <w:rFonts w:ascii="Cambria Math" w:hAnsi="Cambria Math"/>
            <w:sz w:val="18"/>
            <w:szCs w:val="17"/>
            <w:vertAlign w:val="subscript"/>
          </w:rPr>
          <m:t xml:space="preserve"> </m:t>
        </m:r>
      </m:oMath>
      <w:r w:rsidR="00423F45">
        <w:rPr>
          <w:i/>
          <w:iCs/>
          <w:sz w:val="18"/>
          <w:szCs w:val="17"/>
        </w:rPr>
        <w:t xml:space="preserve">, </w:t>
      </w:r>
      <w:r w:rsidR="00F70C6B">
        <w:rPr>
          <w:iCs/>
          <w:sz w:val="18"/>
          <w:szCs w:val="17"/>
        </w:rPr>
        <w:t>where each element</w:t>
      </w:r>
      <w:r w:rsidR="00423F45">
        <w:rPr>
          <w:iCs/>
          <w:sz w:val="18"/>
          <w:szCs w:val="17"/>
        </w:rPr>
        <w:t xml:space="preserve"> of the set</w:t>
      </w:r>
      <w:r w:rsidR="00F70C6B">
        <w:rPr>
          <w:iCs/>
          <w:sz w:val="18"/>
          <w:szCs w:val="17"/>
        </w:rPr>
        <w:t xml:space="preserve"> </w:t>
      </w:r>
      <w:r w:rsidR="00423F45">
        <w:rPr>
          <w:iCs/>
          <w:sz w:val="18"/>
          <w:szCs w:val="17"/>
        </w:rPr>
        <w:t xml:space="preserve">are the voxel/vertices where a ROI exists, then the blurring metric, </w:t>
      </w:r>
      <w:r w:rsidR="00423F45" w:rsidRPr="00423F45">
        <w:rPr>
          <w:i/>
          <w:iCs/>
          <w:sz w:val="18"/>
          <w:szCs w:val="17"/>
        </w:rPr>
        <w:t>B</w:t>
      </w:r>
      <w:r w:rsidR="00F70C6B">
        <w:rPr>
          <w:iCs/>
          <w:sz w:val="18"/>
          <w:szCs w:val="17"/>
        </w:rPr>
        <w:t xml:space="preserve"> </w:t>
      </w:r>
      <w:r w:rsidR="00423F45">
        <w:rPr>
          <w:iCs/>
          <w:sz w:val="18"/>
          <w:szCs w:val="17"/>
        </w:rPr>
        <w:t>for a given digit is</w:t>
      </w:r>
    </w:p>
    <w:p w14:paraId="3EC3F5BB" w14:textId="085D1439" w:rsidR="00933BD1" w:rsidRDefault="00933BD1" w:rsidP="00F70C6B">
      <w:pPr>
        <w:widowControl/>
        <w:autoSpaceDE/>
        <w:autoSpaceDN/>
        <w:adjustRightInd/>
        <w:spacing w:after="160" w:line="259" w:lineRule="auto"/>
        <w:jc w:val="both"/>
        <w:rPr>
          <w:iCs/>
          <w:sz w:val="18"/>
          <w:szCs w:val="17"/>
        </w:rPr>
      </w:pPr>
      <m:oMath>
        <m:r>
          <w:rPr>
            <w:rFonts w:ascii="Cambria Math" w:hAnsi="Cambria Math"/>
            <w:sz w:val="18"/>
            <w:szCs w:val="17"/>
          </w:rPr>
          <m:t>B= 100</m:t>
        </m:r>
        <m:f>
          <m:fPr>
            <m:ctrlPr>
              <w:rPr>
                <w:rFonts w:ascii="Cambria Math" w:hAnsi="Cambria Math"/>
                <w:i/>
                <w:iCs/>
                <w:sz w:val="18"/>
                <w:szCs w:val="17"/>
              </w:rPr>
            </m:ctrlPr>
          </m:fPr>
          <m:num>
            <m:nary>
              <m:naryPr>
                <m:chr m:val="⋃"/>
                <m:limLoc m:val="subSup"/>
                <m:ctrlPr>
                  <w:rPr>
                    <w:rFonts w:ascii="Cambria Math" w:hAnsi="Cambria Math"/>
                    <w:i/>
                    <w:iCs/>
                    <w:sz w:val="18"/>
                    <w:szCs w:val="17"/>
                  </w:rPr>
                </m:ctrlPr>
              </m:naryPr>
              <m:sub>
                <m:r>
                  <w:rPr>
                    <w:rFonts w:ascii="Cambria Math" w:hAnsi="Cambria Math"/>
                    <w:sz w:val="18"/>
                    <w:szCs w:val="17"/>
                  </w:rPr>
                  <m:t>k=1</m:t>
                </m:r>
              </m:sub>
              <m:sup>
                <m:r>
                  <w:rPr>
                    <w:rFonts w:ascii="Cambria Math" w:hAnsi="Cambria Math"/>
                    <w:sz w:val="18"/>
                    <w:szCs w:val="17"/>
                  </w:rPr>
                  <m:t>n</m:t>
                </m:r>
              </m:sup>
              <m:e>
                <m:sSub>
                  <m:sSubPr>
                    <m:ctrlPr>
                      <w:rPr>
                        <w:rFonts w:ascii="Cambria Math" w:hAnsi="Cambria Math"/>
                        <w:i/>
                        <w:iCs/>
                        <w:sz w:val="18"/>
                        <w:szCs w:val="17"/>
                      </w:rPr>
                    </m:ctrlPr>
                  </m:sSubPr>
                  <m:e>
                    <m:r>
                      <w:rPr>
                        <w:rFonts w:ascii="Cambria Math" w:hAnsi="Cambria Math"/>
                        <w:sz w:val="18"/>
                        <w:szCs w:val="17"/>
                      </w:rPr>
                      <m:t>S</m:t>
                    </m:r>
                    <m:ctrlPr>
                      <w:rPr>
                        <w:rFonts w:ascii="Cambria Math" w:eastAsia="Cambria Math" w:hAnsi="Cambria Math" w:cs="Cambria Math"/>
                        <w:i/>
                        <w:iCs/>
                        <w:sz w:val="18"/>
                        <w:szCs w:val="17"/>
                      </w:rPr>
                    </m:ctrlPr>
                  </m:e>
                  <m:sub>
                    <m:r>
                      <w:rPr>
                        <w:rFonts w:ascii="Cambria Math" w:hAnsi="Cambria Math"/>
                        <w:sz w:val="18"/>
                        <w:szCs w:val="17"/>
                      </w:rPr>
                      <m:t>k</m:t>
                    </m:r>
                  </m:sub>
                </m:sSub>
                <m:r>
                  <w:rPr>
                    <w:rFonts w:ascii="Cambria Math" w:hAnsi="Cambria Math"/>
                    <w:sz w:val="18"/>
                    <w:szCs w:val="17"/>
                  </w:rPr>
                  <m:t>-</m:t>
                </m:r>
                <m:f>
                  <m:fPr>
                    <m:ctrlPr>
                      <w:rPr>
                        <w:rFonts w:ascii="Cambria Math" w:hAnsi="Cambria Math"/>
                        <w:i/>
                        <w:iCs/>
                        <w:sz w:val="18"/>
                        <w:szCs w:val="17"/>
                      </w:rPr>
                    </m:ctrlPr>
                  </m:fPr>
                  <m:num>
                    <m:r>
                      <w:rPr>
                        <w:rFonts w:ascii="Cambria Math" w:hAnsi="Cambria Math"/>
                        <w:sz w:val="18"/>
                        <w:szCs w:val="17"/>
                      </w:rPr>
                      <m:t>1</m:t>
                    </m:r>
                  </m:num>
                  <m:den>
                    <m:r>
                      <w:rPr>
                        <w:rFonts w:ascii="Cambria Math" w:hAnsi="Cambria Math"/>
                        <w:sz w:val="18"/>
                        <w:szCs w:val="17"/>
                      </w:rPr>
                      <m:t>n</m:t>
                    </m:r>
                  </m:den>
                </m:f>
                <m:nary>
                  <m:naryPr>
                    <m:chr m:val="∑"/>
                    <m:limLoc m:val="undOvr"/>
                    <m:ctrlPr>
                      <w:rPr>
                        <w:rFonts w:ascii="Cambria Math" w:hAnsi="Cambria Math"/>
                        <w:i/>
                        <w:iCs/>
                        <w:sz w:val="18"/>
                        <w:szCs w:val="17"/>
                      </w:rPr>
                    </m:ctrlPr>
                  </m:naryPr>
                  <m:sub>
                    <m:r>
                      <w:rPr>
                        <w:rFonts w:ascii="Cambria Math" w:hAnsi="Cambria Math"/>
                        <w:sz w:val="18"/>
                        <w:szCs w:val="17"/>
                      </w:rPr>
                      <m:t>k=1</m:t>
                    </m:r>
                  </m:sub>
                  <m:sup>
                    <m:r>
                      <w:rPr>
                        <w:rFonts w:ascii="Cambria Math" w:hAnsi="Cambria Math"/>
                        <w:sz w:val="18"/>
                        <w:szCs w:val="17"/>
                      </w:rPr>
                      <m:t>n</m:t>
                    </m:r>
                  </m:sup>
                  <m:e>
                    <m:d>
                      <m:dPr>
                        <m:begChr m:val="|"/>
                        <m:endChr m:val="|"/>
                        <m:ctrlPr>
                          <w:rPr>
                            <w:rFonts w:ascii="Cambria Math" w:hAnsi="Cambria Math"/>
                            <w:i/>
                            <w:iCs/>
                            <w:sz w:val="18"/>
                            <w:szCs w:val="17"/>
                          </w:rPr>
                        </m:ctrlPr>
                      </m:dPr>
                      <m:e>
                        <m:sSub>
                          <m:sSubPr>
                            <m:ctrlPr>
                              <w:rPr>
                                <w:rFonts w:ascii="Cambria Math" w:hAnsi="Cambria Math"/>
                                <w:i/>
                                <w:iCs/>
                                <w:sz w:val="18"/>
                                <w:szCs w:val="17"/>
                              </w:rPr>
                            </m:ctrlPr>
                          </m:sSubPr>
                          <m:e>
                            <m:r>
                              <w:rPr>
                                <w:rFonts w:ascii="Cambria Math" w:hAnsi="Cambria Math"/>
                                <w:sz w:val="18"/>
                                <w:szCs w:val="17"/>
                              </w:rPr>
                              <m:t>S</m:t>
                            </m:r>
                          </m:e>
                          <m:sub>
                            <m:r>
                              <w:rPr>
                                <w:rFonts w:ascii="Cambria Math" w:hAnsi="Cambria Math"/>
                                <w:sz w:val="18"/>
                                <w:szCs w:val="17"/>
                              </w:rPr>
                              <m:t>k</m:t>
                            </m:r>
                          </m:sub>
                        </m:sSub>
                      </m:e>
                    </m:d>
                  </m:e>
                </m:nary>
              </m:e>
            </m:nary>
          </m:num>
          <m:den>
            <m:f>
              <m:fPr>
                <m:ctrlPr>
                  <w:rPr>
                    <w:rFonts w:ascii="Cambria Math" w:hAnsi="Cambria Math"/>
                    <w:i/>
                    <w:iCs/>
                    <w:sz w:val="18"/>
                    <w:szCs w:val="17"/>
                  </w:rPr>
                </m:ctrlPr>
              </m:fPr>
              <m:num>
                <m:r>
                  <w:rPr>
                    <w:rFonts w:ascii="Cambria Math" w:hAnsi="Cambria Math"/>
                    <w:sz w:val="18"/>
                    <w:szCs w:val="17"/>
                  </w:rPr>
                  <m:t>1</m:t>
                </m:r>
              </m:num>
              <m:den>
                <m:r>
                  <w:rPr>
                    <w:rFonts w:ascii="Cambria Math" w:hAnsi="Cambria Math"/>
                    <w:sz w:val="18"/>
                    <w:szCs w:val="17"/>
                  </w:rPr>
                  <m:t>n</m:t>
                </m:r>
              </m:den>
            </m:f>
            <m:nary>
              <m:naryPr>
                <m:chr m:val="∑"/>
                <m:limLoc m:val="undOvr"/>
                <m:ctrlPr>
                  <w:rPr>
                    <w:rFonts w:ascii="Cambria Math" w:hAnsi="Cambria Math"/>
                    <w:i/>
                    <w:iCs/>
                    <w:sz w:val="18"/>
                    <w:szCs w:val="17"/>
                  </w:rPr>
                </m:ctrlPr>
              </m:naryPr>
              <m:sub>
                <m:r>
                  <w:rPr>
                    <w:rFonts w:ascii="Cambria Math" w:hAnsi="Cambria Math"/>
                    <w:sz w:val="18"/>
                    <w:szCs w:val="17"/>
                  </w:rPr>
                  <m:t>k=1</m:t>
                </m:r>
              </m:sub>
              <m:sup>
                <m:r>
                  <w:rPr>
                    <w:rFonts w:ascii="Cambria Math" w:hAnsi="Cambria Math"/>
                    <w:sz w:val="18"/>
                    <w:szCs w:val="17"/>
                  </w:rPr>
                  <m:t>n</m:t>
                </m:r>
              </m:sup>
              <m:e>
                <m:d>
                  <m:dPr>
                    <m:begChr m:val="|"/>
                    <m:endChr m:val="|"/>
                    <m:ctrlPr>
                      <w:rPr>
                        <w:rFonts w:ascii="Cambria Math" w:hAnsi="Cambria Math"/>
                        <w:i/>
                        <w:iCs/>
                        <w:sz w:val="18"/>
                        <w:szCs w:val="17"/>
                      </w:rPr>
                    </m:ctrlPr>
                  </m:dPr>
                  <m:e>
                    <m:sSub>
                      <m:sSubPr>
                        <m:ctrlPr>
                          <w:rPr>
                            <w:rFonts w:ascii="Cambria Math" w:hAnsi="Cambria Math"/>
                            <w:i/>
                            <w:iCs/>
                            <w:sz w:val="18"/>
                            <w:szCs w:val="17"/>
                          </w:rPr>
                        </m:ctrlPr>
                      </m:sSubPr>
                      <m:e>
                        <m:r>
                          <w:rPr>
                            <w:rFonts w:ascii="Cambria Math" w:hAnsi="Cambria Math"/>
                            <w:sz w:val="18"/>
                            <w:szCs w:val="17"/>
                          </w:rPr>
                          <m:t>S</m:t>
                        </m:r>
                      </m:e>
                      <m:sub>
                        <m:r>
                          <w:rPr>
                            <w:rFonts w:ascii="Cambria Math" w:hAnsi="Cambria Math"/>
                            <w:sz w:val="18"/>
                            <w:szCs w:val="17"/>
                          </w:rPr>
                          <m:t>k</m:t>
                        </m:r>
                      </m:sub>
                    </m:sSub>
                  </m:e>
                </m:d>
              </m:e>
            </m:nary>
          </m:den>
        </m:f>
      </m:oMath>
      <w:r>
        <w:rPr>
          <w:iCs/>
          <w:sz w:val="18"/>
          <w:szCs w:val="17"/>
        </w:rPr>
        <w:t xml:space="preserve">, </w:t>
      </w:r>
      <w:r>
        <w:rPr>
          <w:iCs/>
          <w:sz w:val="18"/>
          <w:szCs w:val="17"/>
        </w:rPr>
        <w:tab/>
      </w:r>
      <w:r>
        <w:rPr>
          <w:iCs/>
          <w:sz w:val="18"/>
          <w:szCs w:val="17"/>
        </w:rPr>
        <w:tab/>
      </w:r>
      <w:r>
        <w:rPr>
          <w:iCs/>
          <w:sz w:val="18"/>
          <w:szCs w:val="17"/>
        </w:rPr>
        <w:tab/>
        <w:t>(2)</w:t>
      </w:r>
    </w:p>
    <w:p w14:paraId="20D8AFBD" w14:textId="1D0837AB" w:rsidR="00105E01" w:rsidRDefault="00933BD1" w:rsidP="00451055">
      <w:pPr>
        <w:widowControl/>
        <w:autoSpaceDE/>
        <w:autoSpaceDN/>
        <w:adjustRightInd/>
        <w:spacing w:after="160" w:line="259" w:lineRule="auto"/>
        <w:jc w:val="both"/>
        <w:rPr>
          <w:iCs/>
          <w:sz w:val="18"/>
          <w:szCs w:val="17"/>
        </w:rPr>
      </w:pPr>
      <w:proofErr w:type="gramStart"/>
      <w:r>
        <w:rPr>
          <w:iCs/>
          <w:sz w:val="18"/>
          <w:szCs w:val="17"/>
        </w:rPr>
        <w:t>where</w:t>
      </w:r>
      <w:proofErr w:type="gramEnd"/>
      <w:r>
        <w:rPr>
          <w:iCs/>
          <w:sz w:val="18"/>
          <w:szCs w:val="17"/>
        </w:rPr>
        <w:t xml:space="preserve"> </w:t>
      </w:r>
      <m:oMath>
        <m:d>
          <m:dPr>
            <m:begChr m:val="|"/>
            <m:endChr m:val="|"/>
            <m:ctrlPr>
              <w:rPr>
                <w:rFonts w:ascii="Cambria Math" w:hAnsi="Cambria Math"/>
                <w:i/>
                <w:iCs/>
                <w:sz w:val="18"/>
                <w:szCs w:val="17"/>
              </w:rPr>
            </m:ctrlPr>
          </m:dPr>
          <m:e>
            <m:sSub>
              <m:sSubPr>
                <m:ctrlPr>
                  <w:rPr>
                    <w:rFonts w:ascii="Cambria Math" w:hAnsi="Cambria Math"/>
                    <w:i/>
                    <w:iCs/>
                    <w:sz w:val="18"/>
                    <w:szCs w:val="17"/>
                  </w:rPr>
                </m:ctrlPr>
              </m:sSubPr>
              <m:e>
                <m:r>
                  <w:rPr>
                    <w:rFonts w:ascii="Cambria Math" w:hAnsi="Cambria Math"/>
                    <w:sz w:val="18"/>
                    <w:szCs w:val="17"/>
                  </w:rPr>
                  <m:t>S</m:t>
                </m:r>
              </m:e>
              <m:sub>
                <m:r>
                  <w:rPr>
                    <w:rFonts w:ascii="Cambria Math" w:hAnsi="Cambria Math"/>
                    <w:sz w:val="18"/>
                    <w:szCs w:val="17"/>
                  </w:rPr>
                  <m:t>k</m:t>
                </m:r>
              </m:sub>
            </m:sSub>
          </m:e>
        </m:d>
      </m:oMath>
      <w:r>
        <w:rPr>
          <w:iCs/>
          <w:sz w:val="18"/>
          <w:szCs w:val="17"/>
        </w:rPr>
        <w:t xml:space="preserve"> is the set cardinality, or number of elements in a set. Put simply, this is the percentage difference between </w:t>
      </w:r>
      <w:r w:rsidR="00336270">
        <w:rPr>
          <w:iCs/>
          <w:sz w:val="18"/>
          <w:szCs w:val="17"/>
        </w:rPr>
        <w:t xml:space="preserve">total </w:t>
      </w:r>
      <w:r>
        <w:rPr>
          <w:iCs/>
          <w:sz w:val="18"/>
          <w:szCs w:val="17"/>
        </w:rPr>
        <w:t xml:space="preserve">number of unique voxels/vertices where </w:t>
      </w:r>
      <w:r w:rsidR="00105E01">
        <w:rPr>
          <w:iCs/>
          <w:sz w:val="18"/>
          <w:szCs w:val="17"/>
        </w:rPr>
        <w:t xml:space="preserve">a </w:t>
      </w:r>
      <w:r>
        <w:rPr>
          <w:iCs/>
          <w:sz w:val="18"/>
          <w:szCs w:val="17"/>
        </w:rPr>
        <w:t xml:space="preserve">digit may exist and the average </w:t>
      </w:r>
      <w:r w:rsidR="00336270">
        <w:rPr>
          <w:iCs/>
          <w:sz w:val="18"/>
          <w:szCs w:val="17"/>
        </w:rPr>
        <w:t>spatial extent</w:t>
      </w:r>
      <w:r>
        <w:rPr>
          <w:iCs/>
          <w:sz w:val="18"/>
          <w:szCs w:val="17"/>
        </w:rPr>
        <w:t xml:space="preserve"> of a digit ROI across the </w:t>
      </w:r>
      <w:r w:rsidR="00336270">
        <w:rPr>
          <w:iCs/>
          <w:sz w:val="18"/>
          <w:szCs w:val="17"/>
        </w:rPr>
        <w:t>group. A perfect overlap would return a blurring metric of 0.</w:t>
      </w:r>
      <w:r w:rsidR="001022E6">
        <w:rPr>
          <w:iCs/>
          <w:sz w:val="18"/>
          <w:szCs w:val="17"/>
        </w:rPr>
        <w:t xml:space="preserve"> </w:t>
      </w:r>
    </w:p>
    <w:p w14:paraId="248FC952" w14:textId="33DAB84F" w:rsidR="002E7823" w:rsidRDefault="001022E6" w:rsidP="00451055">
      <w:pPr>
        <w:widowControl/>
        <w:autoSpaceDE/>
        <w:autoSpaceDN/>
        <w:adjustRightInd/>
        <w:spacing w:after="160" w:line="259" w:lineRule="auto"/>
        <w:jc w:val="both"/>
        <w:rPr>
          <w:iCs/>
          <w:sz w:val="18"/>
          <w:szCs w:val="17"/>
        </w:rPr>
      </w:pPr>
      <w:r>
        <w:rPr>
          <w:iCs/>
          <w:sz w:val="18"/>
          <w:szCs w:val="17"/>
        </w:rPr>
        <w:t xml:space="preserve">The central </w:t>
      </w:r>
      <w:r w:rsidR="00D34855">
        <w:rPr>
          <w:iCs/>
          <w:sz w:val="18"/>
          <w:szCs w:val="17"/>
        </w:rPr>
        <w:t xml:space="preserve">tendency quantifies </w:t>
      </w:r>
      <w:r w:rsidR="00D25DA6">
        <w:rPr>
          <w:iCs/>
          <w:sz w:val="18"/>
          <w:szCs w:val="17"/>
        </w:rPr>
        <w:t xml:space="preserve">how much a single subjects digit ROI overlaps with high probability areas of the corresponding group-level FPM. If we assume the FPM is represented as a </w:t>
      </w:r>
      <m:oMath>
        <m:r>
          <w:rPr>
            <w:rFonts w:ascii="Cambria Math" w:hAnsi="Cambria Math"/>
            <w:sz w:val="18"/>
            <w:szCs w:val="17"/>
          </w:rPr>
          <m:t>1×</m:t>
        </m:r>
        <m:sSub>
          <m:sSubPr>
            <m:ctrlPr>
              <w:rPr>
                <w:rFonts w:ascii="Cambria Math" w:hAnsi="Cambria Math"/>
                <w:i/>
                <w:iCs/>
                <w:sz w:val="18"/>
                <w:szCs w:val="17"/>
              </w:rPr>
            </m:ctrlPr>
          </m:sSubPr>
          <m:e>
            <m:r>
              <w:rPr>
                <w:rFonts w:ascii="Cambria Math" w:hAnsi="Cambria Math"/>
                <w:sz w:val="18"/>
                <w:szCs w:val="17"/>
              </w:rPr>
              <m:t>n</m:t>
            </m:r>
          </m:e>
          <m:sub>
            <m:r>
              <w:rPr>
                <w:rFonts w:ascii="Cambria Math" w:hAnsi="Cambria Math"/>
                <w:sz w:val="18"/>
                <w:szCs w:val="17"/>
              </w:rPr>
              <m:t>locations</m:t>
            </m:r>
          </m:sub>
        </m:sSub>
        <m:r>
          <w:rPr>
            <w:rFonts w:ascii="Cambria Math" w:hAnsi="Cambria Math"/>
            <w:sz w:val="18"/>
            <w:szCs w:val="17"/>
          </w:rPr>
          <m:t xml:space="preserve"> </m:t>
        </m:r>
      </m:oMath>
      <w:r w:rsidR="00D25DA6">
        <w:rPr>
          <w:iCs/>
          <w:sz w:val="18"/>
          <w:szCs w:val="17"/>
        </w:rPr>
        <w:t xml:space="preserve">vector </w:t>
      </w:r>
      <m:oMath>
        <m:r>
          <m:rPr>
            <m:sty m:val="bi"/>
          </m:rPr>
          <w:rPr>
            <w:rFonts w:ascii="Cambria Math" w:hAnsi="Cambria Math"/>
            <w:sz w:val="18"/>
            <w:szCs w:val="17"/>
          </w:rPr>
          <m:t>f</m:t>
        </m:r>
      </m:oMath>
      <w:r w:rsidR="00D25DA6">
        <w:rPr>
          <w:b/>
          <w:iCs/>
          <w:sz w:val="18"/>
          <w:szCs w:val="17"/>
        </w:rPr>
        <w:t xml:space="preserve"> </w:t>
      </w:r>
      <w:r w:rsidR="00D25DA6">
        <w:rPr>
          <w:iCs/>
          <w:sz w:val="18"/>
          <w:szCs w:val="17"/>
        </w:rPr>
        <w:t>and a subject’s binary digit ROI is vector of the same dimensions</w:t>
      </w:r>
      <w:proofErr w:type="gramStart"/>
      <w:r w:rsidR="00D25DA6" w:rsidRPr="00D25DA6">
        <w:rPr>
          <w:iCs/>
          <w:sz w:val="18"/>
          <w:szCs w:val="17"/>
        </w:rPr>
        <w:t>,</w:t>
      </w:r>
      <w:r w:rsidR="00D25DA6">
        <w:rPr>
          <w:iCs/>
          <w:sz w:val="18"/>
          <w:szCs w:val="17"/>
        </w:rPr>
        <w:t xml:space="preserve"> </w:t>
      </w:r>
      <w:proofErr w:type="gramEnd"/>
      <m:oMath>
        <m:r>
          <m:rPr>
            <m:sty m:val="bi"/>
          </m:rPr>
          <w:rPr>
            <w:rFonts w:ascii="Cambria Math" w:hAnsi="Cambria Math"/>
            <w:sz w:val="18"/>
            <w:szCs w:val="17"/>
          </w:rPr>
          <m:t>d</m:t>
        </m:r>
      </m:oMath>
      <w:r w:rsidR="00102CF3">
        <w:rPr>
          <w:iCs/>
          <w:sz w:val="18"/>
          <w:szCs w:val="17"/>
        </w:rPr>
        <w:t>,</w:t>
      </w:r>
      <w:r w:rsidR="00D25DA6">
        <w:rPr>
          <w:iCs/>
          <w:sz w:val="18"/>
          <w:szCs w:val="17"/>
        </w:rPr>
        <w:t xml:space="preserve"> the central tendency </w:t>
      </w:r>
      <m:oMath>
        <m:r>
          <w:rPr>
            <w:rFonts w:ascii="Cambria Math" w:hAnsi="Cambria Math"/>
            <w:sz w:val="18"/>
            <w:szCs w:val="17"/>
          </w:rPr>
          <m:t>P</m:t>
        </m:r>
      </m:oMath>
      <w:r w:rsidR="00D25DA6">
        <w:rPr>
          <w:iCs/>
          <w:sz w:val="18"/>
          <w:szCs w:val="17"/>
        </w:rPr>
        <w:t xml:space="preserve"> </w:t>
      </w:r>
      <w:r w:rsidR="00102CF3">
        <w:rPr>
          <w:iCs/>
          <w:sz w:val="18"/>
          <w:szCs w:val="17"/>
        </w:rPr>
        <w:t xml:space="preserve">between the </w:t>
      </w:r>
      <w:proofErr w:type="spellStart"/>
      <w:r w:rsidR="00102CF3">
        <w:rPr>
          <w:iCs/>
          <w:sz w:val="18"/>
          <w:szCs w:val="17"/>
        </w:rPr>
        <w:t>i</w:t>
      </w:r>
      <w:r w:rsidR="00102CF3" w:rsidRPr="00102CF3">
        <w:rPr>
          <w:iCs/>
          <w:sz w:val="18"/>
          <w:szCs w:val="17"/>
          <w:vertAlign w:val="superscript"/>
        </w:rPr>
        <w:t>th</w:t>
      </w:r>
      <w:proofErr w:type="spellEnd"/>
      <w:r w:rsidR="00102CF3">
        <w:rPr>
          <w:iCs/>
          <w:sz w:val="18"/>
          <w:szCs w:val="17"/>
        </w:rPr>
        <w:t xml:space="preserve"> FPM and </w:t>
      </w:r>
      <w:proofErr w:type="spellStart"/>
      <w:r w:rsidR="00102CF3">
        <w:rPr>
          <w:iCs/>
          <w:sz w:val="18"/>
          <w:szCs w:val="17"/>
        </w:rPr>
        <w:t>j</w:t>
      </w:r>
      <w:r w:rsidR="00102CF3" w:rsidRPr="00102CF3">
        <w:rPr>
          <w:iCs/>
          <w:sz w:val="18"/>
          <w:szCs w:val="17"/>
          <w:vertAlign w:val="superscript"/>
        </w:rPr>
        <w:t>th</w:t>
      </w:r>
      <w:proofErr w:type="spellEnd"/>
      <w:r w:rsidR="00102CF3">
        <w:rPr>
          <w:iCs/>
          <w:sz w:val="18"/>
          <w:szCs w:val="17"/>
        </w:rPr>
        <w:t xml:space="preserve"> digit ROI is</w:t>
      </w:r>
    </w:p>
    <w:p w14:paraId="25828200" w14:textId="77777777" w:rsidR="00102CF3" w:rsidRDefault="002E34C0" w:rsidP="00933BD1">
      <w:pPr>
        <w:widowControl/>
        <w:autoSpaceDE/>
        <w:autoSpaceDN/>
        <w:adjustRightInd/>
        <w:spacing w:after="160" w:line="259" w:lineRule="auto"/>
        <w:rPr>
          <w:iCs/>
          <w:sz w:val="18"/>
          <w:szCs w:val="17"/>
        </w:rPr>
      </w:pPr>
      <m:oMath>
        <m:sSub>
          <m:sSubPr>
            <m:ctrlPr>
              <w:rPr>
                <w:rFonts w:ascii="Cambria Math" w:hAnsi="Cambria Math"/>
                <w:i/>
                <w:iCs/>
                <w:sz w:val="18"/>
                <w:szCs w:val="17"/>
              </w:rPr>
            </m:ctrlPr>
          </m:sSubPr>
          <m:e>
            <m:r>
              <w:rPr>
                <w:rFonts w:ascii="Cambria Math" w:hAnsi="Cambria Math"/>
                <w:sz w:val="18"/>
                <w:szCs w:val="17"/>
              </w:rPr>
              <m:t>P</m:t>
            </m:r>
          </m:e>
          <m:sub>
            <m:r>
              <w:rPr>
                <w:rFonts w:ascii="Cambria Math" w:hAnsi="Cambria Math"/>
                <w:sz w:val="18"/>
                <w:szCs w:val="17"/>
              </w:rPr>
              <m:t>ij</m:t>
            </m:r>
          </m:sub>
        </m:sSub>
        <m:r>
          <w:rPr>
            <w:rFonts w:ascii="Cambria Math" w:hAnsi="Cambria Math"/>
            <w:sz w:val="18"/>
            <w:szCs w:val="17"/>
          </w:rPr>
          <m:t xml:space="preserve">= </m:t>
        </m:r>
        <m:f>
          <m:fPr>
            <m:ctrlPr>
              <w:rPr>
                <w:rFonts w:ascii="Cambria Math" w:hAnsi="Cambria Math"/>
                <w:i/>
                <w:iCs/>
                <w:sz w:val="18"/>
                <w:szCs w:val="17"/>
              </w:rPr>
            </m:ctrlPr>
          </m:fPr>
          <m:num>
            <m:r>
              <w:rPr>
                <w:rFonts w:ascii="Cambria Math" w:hAnsi="Cambria Math"/>
                <w:sz w:val="18"/>
                <w:szCs w:val="17"/>
              </w:rPr>
              <m:t>F</m:t>
            </m:r>
            <m:d>
              <m:dPr>
                <m:begChr m:val="〈"/>
                <m:endChr m:val="〉"/>
                <m:ctrlPr>
                  <w:rPr>
                    <w:rFonts w:ascii="Cambria Math" w:hAnsi="Cambria Math"/>
                    <w:i/>
                    <w:iCs/>
                    <w:sz w:val="18"/>
                    <w:szCs w:val="17"/>
                  </w:rPr>
                </m:ctrlPr>
              </m:dPr>
              <m:e>
                <m:sSub>
                  <m:sSubPr>
                    <m:ctrlPr>
                      <w:rPr>
                        <w:rFonts w:ascii="Cambria Math" w:hAnsi="Cambria Math"/>
                        <w:b/>
                        <w:i/>
                        <w:iCs/>
                        <w:sz w:val="18"/>
                        <w:szCs w:val="17"/>
                      </w:rPr>
                    </m:ctrlPr>
                  </m:sSubPr>
                  <m:e>
                    <m:r>
                      <m:rPr>
                        <m:sty m:val="bi"/>
                      </m:rPr>
                      <w:rPr>
                        <w:rFonts w:ascii="Cambria Math" w:hAnsi="Cambria Math"/>
                        <w:sz w:val="18"/>
                        <w:szCs w:val="17"/>
                      </w:rPr>
                      <m:t>f</m:t>
                    </m:r>
                  </m:e>
                  <m:sub>
                    <m:r>
                      <w:rPr>
                        <w:rFonts w:ascii="Cambria Math" w:hAnsi="Cambria Math"/>
                        <w:sz w:val="18"/>
                        <w:szCs w:val="17"/>
                      </w:rPr>
                      <m:t>i</m:t>
                    </m:r>
                  </m:sub>
                </m:sSub>
                <m:r>
                  <m:rPr>
                    <m:sty m:val="bi"/>
                  </m:rPr>
                  <w:rPr>
                    <w:rFonts w:ascii="Cambria Math" w:hAnsi="Cambria Math"/>
                    <w:sz w:val="18"/>
                    <w:szCs w:val="17"/>
                  </w:rPr>
                  <m:t>∘</m:t>
                </m:r>
                <m:sSub>
                  <m:sSubPr>
                    <m:ctrlPr>
                      <w:rPr>
                        <w:rFonts w:ascii="Cambria Math" w:hAnsi="Cambria Math"/>
                        <w:b/>
                        <w:i/>
                        <w:iCs/>
                        <w:sz w:val="18"/>
                        <w:szCs w:val="17"/>
                      </w:rPr>
                    </m:ctrlPr>
                  </m:sSubPr>
                  <m:e>
                    <m:r>
                      <m:rPr>
                        <m:sty m:val="bi"/>
                      </m:rPr>
                      <w:rPr>
                        <w:rFonts w:ascii="Cambria Math" w:hAnsi="Cambria Math"/>
                        <w:sz w:val="18"/>
                        <w:szCs w:val="17"/>
                      </w:rPr>
                      <m:t>d</m:t>
                    </m:r>
                  </m:e>
                  <m:sub>
                    <m:r>
                      <w:rPr>
                        <w:rFonts w:ascii="Cambria Math" w:hAnsi="Cambria Math"/>
                        <w:sz w:val="18"/>
                        <w:szCs w:val="17"/>
                      </w:rPr>
                      <m:t>j</m:t>
                    </m:r>
                  </m:sub>
                </m:sSub>
              </m:e>
            </m:d>
          </m:num>
          <m:den>
            <m:r>
              <w:rPr>
                <w:rFonts w:ascii="Cambria Math" w:hAnsi="Cambria Math"/>
                <w:sz w:val="18"/>
                <w:szCs w:val="17"/>
              </w:rPr>
              <m:t>F</m:t>
            </m:r>
            <m:d>
              <m:dPr>
                <m:begChr m:val="〈"/>
                <m:endChr m:val="〉"/>
                <m:ctrlPr>
                  <w:rPr>
                    <w:rFonts w:ascii="Cambria Math" w:hAnsi="Cambria Math"/>
                    <w:b/>
                    <w:i/>
                    <w:iCs/>
                    <w:sz w:val="18"/>
                    <w:szCs w:val="17"/>
                  </w:rPr>
                </m:ctrlPr>
              </m:dPr>
              <m:e>
                <m:sSub>
                  <m:sSubPr>
                    <m:ctrlPr>
                      <w:rPr>
                        <w:rFonts w:ascii="Cambria Math" w:hAnsi="Cambria Math"/>
                        <w:b/>
                        <w:i/>
                        <w:iCs/>
                        <w:sz w:val="18"/>
                        <w:szCs w:val="17"/>
                      </w:rPr>
                    </m:ctrlPr>
                  </m:sSubPr>
                  <m:e>
                    <m:r>
                      <m:rPr>
                        <m:sty m:val="bi"/>
                      </m:rPr>
                      <w:rPr>
                        <w:rFonts w:ascii="Cambria Math" w:hAnsi="Cambria Math"/>
                        <w:sz w:val="18"/>
                        <w:szCs w:val="17"/>
                      </w:rPr>
                      <m:t>f</m:t>
                    </m:r>
                  </m:e>
                  <m:sub>
                    <m:r>
                      <w:rPr>
                        <w:rFonts w:ascii="Cambria Math" w:hAnsi="Cambria Math"/>
                        <w:sz w:val="18"/>
                        <w:szCs w:val="17"/>
                      </w:rPr>
                      <m:t>i</m:t>
                    </m:r>
                  </m:sub>
                </m:sSub>
              </m:e>
            </m:d>
          </m:den>
        </m:f>
        <m:r>
          <w:rPr>
            <w:rFonts w:ascii="Cambria Math" w:hAnsi="Cambria Math"/>
            <w:sz w:val="18"/>
            <w:szCs w:val="17"/>
          </w:rPr>
          <m:t>,</m:t>
        </m:r>
      </m:oMath>
      <w:r w:rsidR="00102CF3">
        <w:rPr>
          <w:iCs/>
          <w:sz w:val="18"/>
          <w:szCs w:val="17"/>
        </w:rPr>
        <w:t xml:space="preserve"> </w:t>
      </w:r>
      <w:r w:rsidR="00102CF3">
        <w:rPr>
          <w:iCs/>
          <w:sz w:val="18"/>
          <w:szCs w:val="17"/>
        </w:rPr>
        <w:tab/>
      </w:r>
      <w:r w:rsidR="00102CF3">
        <w:rPr>
          <w:iCs/>
          <w:sz w:val="18"/>
          <w:szCs w:val="17"/>
        </w:rPr>
        <w:tab/>
      </w:r>
      <w:r w:rsidR="00102CF3">
        <w:rPr>
          <w:iCs/>
          <w:sz w:val="18"/>
          <w:szCs w:val="17"/>
        </w:rPr>
        <w:tab/>
      </w:r>
      <w:r w:rsidR="00102CF3">
        <w:rPr>
          <w:iCs/>
          <w:sz w:val="18"/>
          <w:szCs w:val="17"/>
        </w:rPr>
        <w:tab/>
        <w:t>(3)</w:t>
      </w:r>
    </w:p>
    <w:p w14:paraId="3D88009C" w14:textId="695B4E4A" w:rsidR="00D25DA6" w:rsidRDefault="00102CF3" w:rsidP="00451055">
      <w:pPr>
        <w:widowControl/>
        <w:autoSpaceDE/>
        <w:autoSpaceDN/>
        <w:adjustRightInd/>
        <w:spacing w:after="160" w:line="259" w:lineRule="auto"/>
        <w:jc w:val="both"/>
        <w:rPr>
          <w:iCs/>
          <w:sz w:val="18"/>
          <w:szCs w:val="17"/>
        </w:rPr>
      </w:pPr>
      <w:proofErr w:type="gramStart"/>
      <w:r>
        <w:rPr>
          <w:iCs/>
          <w:sz w:val="18"/>
          <w:szCs w:val="17"/>
        </w:rPr>
        <w:t>where</w:t>
      </w:r>
      <w:proofErr w:type="gramEnd"/>
      <w:r>
        <w:rPr>
          <w:iCs/>
          <w:sz w:val="18"/>
          <w:szCs w:val="17"/>
        </w:rPr>
        <w:t xml:space="preserve"> </w:t>
      </w:r>
      <m:oMath>
        <m:r>
          <m:rPr>
            <m:sty m:val="bi"/>
          </m:rPr>
          <w:rPr>
            <w:rFonts w:ascii="Cambria Math" w:hAnsi="Cambria Math"/>
            <w:sz w:val="18"/>
            <w:szCs w:val="17"/>
          </w:rPr>
          <m:t>∘</m:t>
        </m:r>
      </m:oMath>
      <w:r>
        <w:rPr>
          <w:b/>
          <w:iCs/>
          <w:sz w:val="18"/>
          <w:szCs w:val="17"/>
        </w:rPr>
        <w:t xml:space="preserve"> </w:t>
      </w:r>
      <w:r>
        <w:rPr>
          <w:iCs/>
          <w:sz w:val="18"/>
          <w:szCs w:val="17"/>
        </w:rPr>
        <w:t xml:space="preserve">is the </w:t>
      </w:r>
      <w:proofErr w:type="spellStart"/>
      <w:r>
        <w:rPr>
          <w:iCs/>
          <w:sz w:val="18"/>
          <w:szCs w:val="17"/>
        </w:rPr>
        <w:t>Hadamard</w:t>
      </w:r>
      <w:proofErr w:type="spellEnd"/>
      <w:r>
        <w:rPr>
          <w:iCs/>
          <w:sz w:val="18"/>
          <w:szCs w:val="17"/>
        </w:rPr>
        <w:t xml:space="preserve"> product and </w:t>
      </w:r>
      <m:oMath>
        <m:r>
          <w:rPr>
            <w:rFonts w:ascii="Cambria Math" w:hAnsi="Cambria Math"/>
            <w:sz w:val="18"/>
            <w:szCs w:val="17"/>
          </w:rPr>
          <m:t>F</m:t>
        </m:r>
        <m:d>
          <m:dPr>
            <m:begChr m:val="〈"/>
            <m:endChr m:val="〉"/>
            <m:ctrlPr>
              <w:rPr>
                <w:rFonts w:ascii="Cambria Math" w:hAnsi="Cambria Math"/>
                <w:b/>
                <w:i/>
                <w:iCs/>
                <w:sz w:val="18"/>
                <w:szCs w:val="17"/>
              </w:rPr>
            </m:ctrlPr>
          </m:dPr>
          <m:e>
            <m:r>
              <m:rPr>
                <m:sty m:val="bi"/>
              </m:rPr>
              <w:rPr>
                <w:rFonts w:ascii="Cambria Math" w:hAnsi="Cambria Math"/>
                <w:sz w:val="18"/>
                <w:szCs w:val="17"/>
              </w:rPr>
              <m:t>∙</m:t>
            </m:r>
          </m:e>
        </m:d>
      </m:oMath>
      <w:r>
        <w:rPr>
          <w:b/>
          <w:iCs/>
          <w:sz w:val="18"/>
          <w:szCs w:val="17"/>
        </w:rPr>
        <w:t xml:space="preserve"> </w:t>
      </w:r>
      <w:r>
        <w:rPr>
          <w:iCs/>
          <w:sz w:val="18"/>
          <w:szCs w:val="17"/>
        </w:rPr>
        <w:t xml:space="preserve">is a function which calculates the average of all </w:t>
      </w:r>
      <w:r w:rsidR="005E0835">
        <w:rPr>
          <w:iCs/>
          <w:sz w:val="18"/>
          <w:szCs w:val="17"/>
        </w:rPr>
        <w:t xml:space="preserve">absolute </w:t>
      </w:r>
      <w:r>
        <w:rPr>
          <w:iCs/>
          <w:sz w:val="18"/>
          <w:szCs w:val="17"/>
        </w:rPr>
        <w:t xml:space="preserve">non-zero values within the triangle brackets. A value of </w:t>
      </w:r>
      <m:oMath>
        <m:r>
          <w:rPr>
            <w:rFonts w:ascii="Cambria Math" w:hAnsi="Cambria Math"/>
            <w:sz w:val="18"/>
            <w:szCs w:val="17"/>
          </w:rPr>
          <m:t>P=1</m:t>
        </m:r>
      </m:oMath>
      <w:r>
        <w:rPr>
          <w:iCs/>
          <w:sz w:val="18"/>
          <w:szCs w:val="17"/>
        </w:rPr>
        <w:t xml:space="preserve"> implies perfect overlap, a value above 1</w:t>
      </w:r>
      <w:r w:rsidR="008131F3">
        <w:rPr>
          <w:iCs/>
          <w:sz w:val="18"/>
          <w:szCs w:val="17"/>
        </w:rPr>
        <w:t xml:space="preserve"> meaning </w:t>
      </w:r>
      <w:r>
        <w:rPr>
          <w:iCs/>
          <w:sz w:val="18"/>
          <w:szCs w:val="17"/>
        </w:rPr>
        <w:t>it resides more centrally (i.e. over areas of high probability)</w:t>
      </w:r>
      <w:r w:rsidR="008131F3">
        <w:rPr>
          <w:iCs/>
          <w:sz w:val="18"/>
          <w:szCs w:val="17"/>
        </w:rPr>
        <w:t xml:space="preserve">; </w:t>
      </w:r>
      <w:r>
        <w:rPr>
          <w:iCs/>
          <w:sz w:val="18"/>
          <w:szCs w:val="17"/>
        </w:rPr>
        <w:t>below 1 would suggest the digit overlaps with the periphery of the FPM.</w:t>
      </w:r>
      <w:r w:rsidR="008131F3">
        <w:rPr>
          <w:iCs/>
          <w:sz w:val="18"/>
          <w:szCs w:val="17"/>
        </w:rPr>
        <w:t xml:space="preserve"> The central tendency between all digits and all FPMs were calculated using a leave-one-out approach. </w:t>
      </w:r>
      <w:r w:rsidR="009B0BAA">
        <w:rPr>
          <w:iCs/>
          <w:sz w:val="18"/>
          <w:szCs w:val="17"/>
        </w:rPr>
        <w:t>In a single iteration</w:t>
      </w:r>
      <w:r w:rsidR="008131F3">
        <w:rPr>
          <w:iCs/>
          <w:sz w:val="18"/>
          <w:szCs w:val="17"/>
        </w:rPr>
        <w:t xml:space="preserve">, the FPMs were generated with 21 subjects and tested on the remaining subject. </w:t>
      </w:r>
    </w:p>
    <w:p w14:paraId="1268CF06" w14:textId="77777777" w:rsidR="008131F3" w:rsidRDefault="008131F3" w:rsidP="00933BD1">
      <w:pPr>
        <w:widowControl/>
        <w:autoSpaceDE/>
        <w:autoSpaceDN/>
        <w:adjustRightInd/>
        <w:spacing w:after="160" w:line="259" w:lineRule="auto"/>
        <w:rPr>
          <w:iCs/>
          <w:sz w:val="18"/>
          <w:szCs w:val="17"/>
        </w:rPr>
      </w:pPr>
    </w:p>
    <w:p w14:paraId="61549E4D" w14:textId="5C0B65C4" w:rsidR="008131F3" w:rsidRDefault="008131F3" w:rsidP="00933BD1">
      <w:pPr>
        <w:widowControl/>
        <w:autoSpaceDE/>
        <w:autoSpaceDN/>
        <w:adjustRightInd/>
        <w:spacing w:after="160" w:line="259" w:lineRule="auto"/>
        <w:rPr>
          <w:i/>
          <w:iCs/>
          <w:sz w:val="18"/>
          <w:szCs w:val="17"/>
        </w:rPr>
      </w:pPr>
      <w:r>
        <w:rPr>
          <w:i/>
          <w:iCs/>
          <w:sz w:val="18"/>
          <w:szCs w:val="17"/>
        </w:rPr>
        <w:t>Anatomical Variability</w:t>
      </w:r>
    </w:p>
    <w:p w14:paraId="3C4BEE8A" w14:textId="578C27BD" w:rsidR="008131F3" w:rsidRDefault="008131F3" w:rsidP="00451055">
      <w:pPr>
        <w:widowControl/>
        <w:autoSpaceDE/>
        <w:autoSpaceDN/>
        <w:adjustRightInd/>
        <w:spacing w:after="160" w:line="259" w:lineRule="auto"/>
        <w:jc w:val="both"/>
        <w:rPr>
          <w:ins w:id="0" w:author="George O'Neill" w:date="2019-07-04T16:32:00Z"/>
          <w:iCs/>
          <w:sz w:val="18"/>
          <w:szCs w:val="17"/>
        </w:rPr>
      </w:pPr>
      <w:r w:rsidRPr="008131F3">
        <w:rPr>
          <w:iCs/>
          <w:sz w:val="18"/>
          <w:szCs w:val="17"/>
        </w:rPr>
        <w:t xml:space="preserve">Since the probabilistic atlas of the </w:t>
      </w:r>
      <w:proofErr w:type="spellStart"/>
      <w:r w:rsidRPr="008131F3">
        <w:rPr>
          <w:iCs/>
          <w:sz w:val="18"/>
          <w:szCs w:val="17"/>
        </w:rPr>
        <w:t>somatotopic</w:t>
      </w:r>
      <w:proofErr w:type="spellEnd"/>
      <w:r w:rsidRPr="008131F3">
        <w:rPr>
          <w:iCs/>
          <w:sz w:val="18"/>
          <w:szCs w:val="17"/>
        </w:rPr>
        <w:t xml:space="preserve"> map conveys both functional and structural variability, anatomical variance alone was quantified. To assess the mutual alignment of subjects’ anatomy, maps of the mean and variance of the </w:t>
      </w:r>
      <w:proofErr w:type="spellStart"/>
      <w:r w:rsidRPr="008131F3">
        <w:rPr>
          <w:iCs/>
          <w:sz w:val="18"/>
          <w:szCs w:val="17"/>
        </w:rPr>
        <w:t>gyral</w:t>
      </w:r>
      <w:proofErr w:type="spellEnd"/>
      <w:r w:rsidRPr="008131F3">
        <w:rPr>
          <w:iCs/>
          <w:sz w:val="18"/>
          <w:szCs w:val="17"/>
        </w:rPr>
        <w:t xml:space="preserve"> and </w:t>
      </w:r>
      <w:proofErr w:type="spellStart"/>
      <w:r w:rsidRPr="008131F3">
        <w:rPr>
          <w:iCs/>
          <w:sz w:val="18"/>
          <w:szCs w:val="17"/>
        </w:rPr>
        <w:t>sulcal</w:t>
      </w:r>
      <w:proofErr w:type="spellEnd"/>
      <w:r w:rsidRPr="008131F3">
        <w:rPr>
          <w:iCs/>
          <w:sz w:val="18"/>
          <w:szCs w:val="17"/>
        </w:rPr>
        <w:t xml:space="preserve"> convexity across subjects was computed in standard surface space. The mean curvature and variance across the </w:t>
      </w:r>
      <w:r>
        <w:rPr>
          <w:iCs/>
          <w:sz w:val="18"/>
          <w:szCs w:val="17"/>
        </w:rPr>
        <w:t>digit area (where the probability of any digit being represented</w:t>
      </w:r>
      <w:r w:rsidR="009B0BAA">
        <w:rPr>
          <w:iCs/>
          <w:sz w:val="18"/>
          <w:szCs w:val="17"/>
        </w:rPr>
        <w:t xml:space="preserve"> is equal or exceeds 0.5; see </w:t>
      </w:r>
      <w:r w:rsidR="00D07606">
        <w:rPr>
          <w:iCs/>
          <w:sz w:val="18"/>
          <w:szCs w:val="17"/>
        </w:rPr>
        <w:t xml:space="preserve">Fig. </w:t>
      </w:r>
      <w:r w:rsidR="009B0BAA">
        <w:rPr>
          <w:iCs/>
          <w:sz w:val="18"/>
          <w:szCs w:val="17"/>
        </w:rPr>
        <w:t>4A)</w:t>
      </w:r>
      <w:r w:rsidRPr="008131F3">
        <w:rPr>
          <w:iCs/>
          <w:sz w:val="18"/>
          <w:szCs w:val="17"/>
        </w:rPr>
        <w:t xml:space="preserve"> was computed and compared to that </w:t>
      </w:r>
      <w:r w:rsidR="00DF4A31">
        <w:rPr>
          <w:iCs/>
          <w:sz w:val="18"/>
          <w:szCs w:val="17"/>
        </w:rPr>
        <w:t>exhibited in</w:t>
      </w:r>
      <w:r w:rsidR="00DF4A31" w:rsidRPr="008131F3">
        <w:rPr>
          <w:iCs/>
          <w:sz w:val="18"/>
          <w:szCs w:val="17"/>
        </w:rPr>
        <w:t xml:space="preserve"> </w:t>
      </w:r>
      <w:r w:rsidRPr="008131F3">
        <w:rPr>
          <w:iCs/>
          <w:sz w:val="18"/>
          <w:szCs w:val="17"/>
        </w:rPr>
        <w:t xml:space="preserve">the primary and secondary visual cortex (V1, V2) </w:t>
      </w:r>
      <w:r w:rsidR="009B0BAA">
        <w:rPr>
          <w:iCs/>
          <w:sz w:val="18"/>
          <w:szCs w:val="17"/>
        </w:rPr>
        <w:t xml:space="preserve">as defined in </w:t>
      </w:r>
      <w:proofErr w:type="spellStart"/>
      <w:r w:rsidR="009B0BAA">
        <w:rPr>
          <w:iCs/>
          <w:sz w:val="18"/>
          <w:szCs w:val="17"/>
        </w:rPr>
        <w:t>Freesurfer</w:t>
      </w:r>
      <w:proofErr w:type="spellEnd"/>
      <w:r w:rsidRPr="008131F3">
        <w:rPr>
          <w:iCs/>
          <w:sz w:val="18"/>
          <w:szCs w:val="17"/>
        </w:rPr>
        <w:t>.</w:t>
      </w:r>
    </w:p>
    <w:p w14:paraId="36DD57A6" w14:textId="4D1B7281" w:rsidR="008553A4" w:rsidRDefault="008553A4" w:rsidP="00451055">
      <w:pPr>
        <w:widowControl/>
        <w:autoSpaceDE/>
        <w:autoSpaceDN/>
        <w:adjustRightInd/>
        <w:spacing w:after="160" w:line="259" w:lineRule="auto"/>
        <w:jc w:val="both"/>
        <w:rPr>
          <w:ins w:id="1" w:author="George O'Neill" w:date="2019-07-04T16:33:00Z"/>
          <w:b/>
          <w:iCs/>
          <w:sz w:val="18"/>
          <w:szCs w:val="17"/>
        </w:rPr>
      </w:pPr>
      <w:ins w:id="2" w:author="George O'Neill" w:date="2019-07-04T16:32:00Z">
        <w:r w:rsidRPr="008553A4">
          <w:rPr>
            <w:b/>
            <w:iCs/>
            <w:sz w:val="18"/>
            <w:szCs w:val="17"/>
            <w:rPrChange w:id="3" w:author="George O'Neill" w:date="2019-07-04T16:33:00Z">
              <w:rPr>
                <w:iCs/>
                <w:sz w:val="18"/>
                <w:szCs w:val="17"/>
              </w:rPr>
            </w:rPrChange>
          </w:rPr>
          <w:t xml:space="preserve">Data </w:t>
        </w:r>
      </w:ins>
      <w:ins w:id="4" w:author="George O'Neill" w:date="2019-07-04T16:33:00Z">
        <w:r w:rsidRPr="008553A4">
          <w:rPr>
            <w:b/>
            <w:iCs/>
            <w:sz w:val="18"/>
            <w:szCs w:val="17"/>
            <w:rPrChange w:id="5" w:author="George O'Neill" w:date="2019-07-04T16:33:00Z">
              <w:rPr>
                <w:iCs/>
                <w:sz w:val="18"/>
                <w:szCs w:val="17"/>
              </w:rPr>
            </w:rPrChange>
          </w:rPr>
          <w:t>Availability</w:t>
        </w:r>
      </w:ins>
    </w:p>
    <w:p w14:paraId="3104A1B2" w14:textId="58FF8ED6" w:rsidR="008553A4" w:rsidDel="008553A4" w:rsidRDefault="008553A4">
      <w:pPr>
        <w:widowControl/>
        <w:autoSpaceDE/>
        <w:autoSpaceDN/>
        <w:adjustRightInd/>
        <w:spacing w:after="160" w:line="259" w:lineRule="auto"/>
        <w:jc w:val="both"/>
        <w:rPr>
          <w:del w:id="6" w:author="George O'Neill" w:date="2019-07-04T16:37:00Z"/>
          <w:iCs/>
          <w:sz w:val="18"/>
          <w:szCs w:val="17"/>
        </w:rPr>
        <w:pPrChange w:id="7" w:author="George O'Neill" w:date="2019-07-04T16:37:00Z">
          <w:pPr>
            <w:widowControl/>
            <w:autoSpaceDE/>
            <w:autoSpaceDN/>
            <w:adjustRightInd/>
            <w:spacing w:after="160" w:line="259" w:lineRule="auto"/>
          </w:pPr>
        </w:pPrChange>
      </w:pPr>
      <w:ins w:id="8" w:author="George O'Neill" w:date="2019-07-04T16:33:00Z">
        <w:r>
          <w:rPr>
            <w:iCs/>
            <w:sz w:val="18"/>
            <w:szCs w:val="17"/>
          </w:rPr>
          <w:t xml:space="preserve">Spatially normalised Digit ROI maps </w:t>
        </w:r>
      </w:ins>
      <w:ins w:id="9" w:author="George O'Neill" w:date="2019-07-04T16:34:00Z">
        <w:r>
          <w:rPr>
            <w:iCs/>
            <w:sz w:val="18"/>
            <w:szCs w:val="17"/>
          </w:rPr>
          <w:t>from</w:t>
        </w:r>
      </w:ins>
      <w:ins w:id="10" w:author="George O'Neill" w:date="2019-07-04T16:33:00Z">
        <w:r>
          <w:rPr>
            <w:iCs/>
            <w:sz w:val="18"/>
            <w:szCs w:val="17"/>
          </w:rPr>
          <w:t xml:space="preserve"> </w:t>
        </w:r>
      </w:ins>
      <w:ins w:id="11" w:author="George O'Neill" w:date="2019-07-04T16:35:00Z">
        <w:r>
          <w:rPr>
            <w:iCs/>
            <w:sz w:val="18"/>
            <w:szCs w:val="17"/>
          </w:rPr>
          <w:t xml:space="preserve">the 22 </w:t>
        </w:r>
      </w:ins>
      <w:ins w:id="12" w:author="George O'Neill" w:date="2019-07-04T16:33:00Z">
        <w:r>
          <w:rPr>
            <w:iCs/>
            <w:sz w:val="18"/>
            <w:szCs w:val="17"/>
          </w:rPr>
          <w:t xml:space="preserve">individual subjects and group-level FPM/MPM atlases are available </w:t>
        </w:r>
      </w:ins>
      <w:ins w:id="13" w:author="George O'Neill" w:date="2019-07-04T16:34:00Z">
        <w:r>
          <w:rPr>
            <w:iCs/>
            <w:sz w:val="18"/>
            <w:szCs w:val="17"/>
          </w:rPr>
          <w:t xml:space="preserve">at </w:t>
        </w:r>
        <w:r>
          <w:rPr>
            <w:iCs/>
            <w:sz w:val="18"/>
            <w:szCs w:val="17"/>
          </w:rPr>
          <w:fldChar w:fldCharType="begin"/>
        </w:r>
        <w:r>
          <w:rPr>
            <w:iCs/>
            <w:sz w:val="18"/>
            <w:szCs w:val="17"/>
          </w:rPr>
          <w:instrText xml:space="preserve"> HYPERLINK "</w:instrText>
        </w:r>
        <w:r w:rsidRPr="008553A4">
          <w:rPr>
            <w:iCs/>
            <w:sz w:val="18"/>
            <w:szCs w:val="17"/>
          </w:rPr>
          <w:instrText>https://github.com/georgeoneill/digitAtlas</w:instrText>
        </w:r>
        <w:r>
          <w:rPr>
            <w:iCs/>
            <w:sz w:val="18"/>
            <w:szCs w:val="17"/>
          </w:rPr>
          <w:instrText xml:space="preserve">" </w:instrText>
        </w:r>
        <w:r>
          <w:rPr>
            <w:iCs/>
            <w:sz w:val="18"/>
            <w:szCs w:val="17"/>
          </w:rPr>
          <w:fldChar w:fldCharType="separate"/>
        </w:r>
        <w:r w:rsidRPr="001A4369">
          <w:rPr>
            <w:rStyle w:val="Hyperlink"/>
            <w:iCs/>
            <w:sz w:val="18"/>
            <w:szCs w:val="17"/>
          </w:rPr>
          <w:t>https://github.com/georgeoneill/digitAtlas</w:t>
        </w:r>
        <w:r>
          <w:rPr>
            <w:iCs/>
            <w:sz w:val="18"/>
            <w:szCs w:val="17"/>
          </w:rPr>
          <w:fldChar w:fldCharType="end"/>
        </w:r>
      </w:ins>
      <w:ins w:id="14" w:author="George O'Neill" w:date="2019-07-04T16:35:00Z">
        <w:r>
          <w:rPr>
            <w:iCs/>
            <w:sz w:val="18"/>
            <w:szCs w:val="17"/>
          </w:rPr>
          <w:t>.</w:t>
        </w:r>
      </w:ins>
      <w:ins w:id="15" w:author="George O'Neill" w:date="2019-07-04T16:38:00Z">
        <w:r>
          <w:rPr>
            <w:iCs/>
            <w:sz w:val="18"/>
            <w:szCs w:val="17"/>
          </w:rPr>
          <w:t xml:space="preserve"> </w:t>
        </w:r>
      </w:ins>
      <w:ins w:id="16" w:author="George O'Neill" w:date="2019-07-04T16:39:00Z">
        <w:r>
          <w:rPr>
            <w:iCs/>
            <w:sz w:val="18"/>
            <w:szCs w:val="17"/>
          </w:rPr>
          <w:t xml:space="preserve">Code to generate the group-level atlases is also available on the repository. Raw data and processing </w:t>
        </w:r>
      </w:ins>
      <w:ins w:id="17" w:author="George O'Neill" w:date="2019-07-04T16:41:00Z">
        <w:r w:rsidR="00396D44">
          <w:rPr>
            <w:iCs/>
            <w:sz w:val="18"/>
            <w:szCs w:val="17"/>
          </w:rPr>
          <w:t>scripts</w:t>
        </w:r>
      </w:ins>
      <w:ins w:id="18" w:author="George O'Neill" w:date="2019-07-04T16:39:00Z">
        <w:r>
          <w:rPr>
            <w:iCs/>
            <w:sz w:val="18"/>
            <w:szCs w:val="17"/>
          </w:rPr>
          <w:t xml:space="preserve"> can be made available on request, please contact e</w:t>
        </w:r>
      </w:ins>
      <w:ins w:id="19" w:author="George O'Neill" w:date="2019-07-04T16:41:00Z">
        <w:r w:rsidR="00396D44">
          <w:rPr>
            <w:iCs/>
            <w:sz w:val="18"/>
            <w:szCs w:val="17"/>
          </w:rPr>
          <w:t>ither STF or RMSP</w:t>
        </w:r>
      </w:ins>
      <w:ins w:id="20" w:author="George O'Neill" w:date="2019-07-04T16:42:00Z">
        <w:r w:rsidR="00396D44">
          <w:rPr>
            <w:iCs/>
            <w:sz w:val="18"/>
            <w:szCs w:val="17"/>
          </w:rPr>
          <w:t xml:space="preserve"> to enquire.</w:t>
        </w:r>
      </w:ins>
    </w:p>
    <w:p w14:paraId="1EB2634C" w14:textId="577BDFDF" w:rsidR="00336270" w:rsidRPr="00396D44" w:rsidRDefault="00336270">
      <w:pPr>
        <w:widowControl/>
        <w:autoSpaceDE/>
        <w:autoSpaceDN/>
        <w:adjustRightInd/>
        <w:spacing w:after="160" w:line="259" w:lineRule="auto"/>
        <w:jc w:val="both"/>
        <w:rPr>
          <w:b/>
          <w:iCs/>
          <w:sz w:val="18"/>
          <w:szCs w:val="17"/>
          <w:rPrChange w:id="21" w:author="George O'Neill" w:date="2019-07-04T16:42:00Z">
            <w:rPr>
              <w:iCs/>
              <w:sz w:val="18"/>
              <w:szCs w:val="17"/>
            </w:rPr>
          </w:rPrChange>
        </w:rPr>
        <w:pPrChange w:id="22" w:author="George O'Neill" w:date="2019-07-04T16:37:00Z">
          <w:pPr>
            <w:widowControl/>
            <w:autoSpaceDE/>
            <w:autoSpaceDN/>
            <w:adjustRightInd/>
            <w:spacing w:after="160" w:line="259" w:lineRule="auto"/>
          </w:pPr>
        </w:pPrChange>
      </w:pPr>
    </w:p>
    <w:p w14:paraId="5B081686" w14:textId="77777777" w:rsidR="009B0BAA" w:rsidRDefault="009B0BAA" w:rsidP="009B0BAA">
      <w:pPr>
        <w:widowControl/>
        <w:autoSpaceDE/>
        <w:autoSpaceDN/>
        <w:adjustRightInd/>
        <w:spacing w:after="160" w:line="259" w:lineRule="auto"/>
        <w:rPr>
          <w:b/>
          <w:iCs/>
          <w:sz w:val="18"/>
          <w:szCs w:val="17"/>
        </w:rPr>
      </w:pPr>
      <w:r>
        <w:rPr>
          <w:b/>
          <w:iCs/>
          <w:sz w:val="18"/>
          <w:szCs w:val="17"/>
        </w:rPr>
        <w:t>Results</w:t>
      </w:r>
    </w:p>
    <w:p w14:paraId="7DE624C8" w14:textId="3AA5E0EB" w:rsidR="009B0BAA" w:rsidRDefault="0080611A" w:rsidP="00451055">
      <w:pPr>
        <w:widowControl/>
        <w:autoSpaceDE/>
        <w:autoSpaceDN/>
        <w:adjustRightInd/>
        <w:spacing w:after="160" w:line="259" w:lineRule="auto"/>
        <w:jc w:val="both"/>
        <w:rPr>
          <w:iCs/>
          <w:sz w:val="18"/>
          <w:szCs w:val="17"/>
        </w:rPr>
      </w:pPr>
      <w:r>
        <w:rPr>
          <w:iCs/>
          <w:sz w:val="18"/>
          <w:szCs w:val="17"/>
        </w:rPr>
        <w:t>A</w:t>
      </w:r>
      <w:r w:rsidR="00C25A57" w:rsidRPr="00C25A57">
        <w:rPr>
          <w:iCs/>
          <w:sz w:val="18"/>
          <w:szCs w:val="17"/>
        </w:rPr>
        <w:t xml:space="preserve">ll </w:t>
      </w:r>
      <w:r>
        <w:rPr>
          <w:iCs/>
          <w:sz w:val="18"/>
          <w:szCs w:val="17"/>
        </w:rPr>
        <w:t>partic</w:t>
      </w:r>
      <w:ins w:id="23" w:author="George O'Neill" w:date="2019-07-04T16:32:00Z">
        <w:r w:rsidR="00F0396D">
          <w:rPr>
            <w:iCs/>
            <w:sz w:val="18"/>
            <w:szCs w:val="17"/>
          </w:rPr>
          <w:t>i</w:t>
        </w:r>
      </w:ins>
      <w:r>
        <w:rPr>
          <w:iCs/>
          <w:sz w:val="18"/>
          <w:szCs w:val="17"/>
        </w:rPr>
        <w:t>pants</w:t>
      </w:r>
      <w:r w:rsidRPr="00C25A57">
        <w:rPr>
          <w:iCs/>
          <w:sz w:val="18"/>
          <w:szCs w:val="17"/>
        </w:rPr>
        <w:t xml:space="preserve"> </w:t>
      </w:r>
      <w:r w:rsidR="00C25A57" w:rsidRPr="00C25A57">
        <w:rPr>
          <w:iCs/>
          <w:sz w:val="18"/>
          <w:szCs w:val="17"/>
        </w:rPr>
        <w:t>were right handed</w:t>
      </w:r>
      <w:r w:rsidRPr="0080611A">
        <w:rPr>
          <w:iCs/>
          <w:sz w:val="18"/>
          <w:szCs w:val="17"/>
        </w:rPr>
        <w:t xml:space="preserve"> </w:t>
      </w:r>
      <w:r>
        <w:rPr>
          <w:iCs/>
          <w:sz w:val="18"/>
          <w:szCs w:val="17"/>
        </w:rPr>
        <w:t>as confirmed by</w:t>
      </w:r>
      <w:r w:rsidRPr="00C25A57">
        <w:rPr>
          <w:iCs/>
          <w:sz w:val="18"/>
          <w:szCs w:val="17"/>
        </w:rPr>
        <w:t xml:space="preserve"> the </w:t>
      </w:r>
      <w:r>
        <w:rPr>
          <w:iCs/>
          <w:sz w:val="18"/>
          <w:szCs w:val="17"/>
        </w:rPr>
        <w:t xml:space="preserve">Edinburgh </w:t>
      </w:r>
      <w:r w:rsidR="00C14E60" w:rsidRPr="00C14E60">
        <w:rPr>
          <w:iCs/>
          <w:sz w:val="18"/>
          <w:szCs w:val="17"/>
        </w:rPr>
        <w:t>Handedness Inventory</w:t>
      </w:r>
      <w:r w:rsidR="00C25A57" w:rsidRPr="00C25A57">
        <w:rPr>
          <w:iCs/>
          <w:sz w:val="18"/>
          <w:szCs w:val="17"/>
        </w:rPr>
        <w:t xml:space="preserve">, Table 1 provides the handedness </w:t>
      </w:r>
      <w:r w:rsidR="003C1521">
        <w:rPr>
          <w:iCs/>
          <w:sz w:val="18"/>
          <w:szCs w:val="17"/>
        </w:rPr>
        <w:t>index</w:t>
      </w:r>
      <w:r w:rsidR="00C25A57" w:rsidRPr="00C25A57">
        <w:rPr>
          <w:iCs/>
          <w:sz w:val="18"/>
          <w:szCs w:val="17"/>
        </w:rPr>
        <w:t xml:space="preserve"> for each individual. Handedness </w:t>
      </w:r>
      <w:r w:rsidR="003C1521">
        <w:rPr>
          <w:iCs/>
          <w:sz w:val="18"/>
          <w:szCs w:val="17"/>
        </w:rPr>
        <w:t>indices</w:t>
      </w:r>
      <w:r w:rsidR="00C25A57" w:rsidRPr="00C25A57">
        <w:rPr>
          <w:iCs/>
          <w:sz w:val="18"/>
          <w:szCs w:val="17"/>
        </w:rPr>
        <w:t xml:space="preserve"> ranged from</w:t>
      </w:r>
      <w:r w:rsidR="00C25A57">
        <w:rPr>
          <w:iCs/>
          <w:sz w:val="18"/>
          <w:szCs w:val="17"/>
        </w:rPr>
        <w:t xml:space="preserve"> </w:t>
      </w:r>
      <w:r w:rsidR="00CB2B66">
        <w:rPr>
          <w:iCs/>
          <w:sz w:val="18"/>
          <w:szCs w:val="17"/>
        </w:rPr>
        <w:t>0.2</w:t>
      </w:r>
      <w:r w:rsidR="00C25A57">
        <w:rPr>
          <w:iCs/>
          <w:sz w:val="18"/>
          <w:szCs w:val="17"/>
        </w:rPr>
        <w:t xml:space="preserve"> to </w:t>
      </w:r>
      <w:r w:rsidR="00CB2B66">
        <w:rPr>
          <w:iCs/>
          <w:sz w:val="18"/>
          <w:szCs w:val="17"/>
        </w:rPr>
        <w:t>1</w:t>
      </w:r>
      <w:r w:rsidR="00C25A57">
        <w:rPr>
          <w:iCs/>
          <w:sz w:val="18"/>
          <w:szCs w:val="17"/>
        </w:rPr>
        <w:t xml:space="preserve">, with a mean of </w:t>
      </w:r>
      <w:r w:rsidR="00CB2B66">
        <w:rPr>
          <w:iCs/>
          <w:sz w:val="18"/>
          <w:szCs w:val="17"/>
        </w:rPr>
        <w:t>0.89</w:t>
      </w:r>
      <w:r w:rsidR="00C25A57">
        <w:rPr>
          <w:iCs/>
          <w:sz w:val="18"/>
          <w:szCs w:val="17"/>
        </w:rPr>
        <w:t>±</w:t>
      </w:r>
      <w:r w:rsidR="003C1521">
        <w:rPr>
          <w:iCs/>
          <w:sz w:val="18"/>
          <w:szCs w:val="17"/>
        </w:rPr>
        <w:t>0.05</w:t>
      </w:r>
      <w:r w:rsidR="00C25A57">
        <w:rPr>
          <w:iCs/>
          <w:sz w:val="18"/>
          <w:szCs w:val="17"/>
        </w:rPr>
        <w:t xml:space="preserve"> </w:t>
      </w:r>
      <w:r w:rsidR="00C25A57" w:rsidRPr="00C25A57">
        <w:rPr>
          <w:iCs/>
          <w:sz w:val="18"/>
          <w:szCs w:val="17"/>
        </w:rPr>
        <w:t xml:space="preserve">(standard error). </w:t>
      </w:r>
      <w:r w:rsidR="00552410">
        <w:rPr>
          <w:iCs/>
          <w:sz w:val="18"/>
          <w:szCs w:val="17"/>
        </w:rPr>
        <w:t xml:space="preserve">Figure 2 </w:t>
      </w:r>
      <w:r w:rsidR="00A139BE">
        <w:rPr>
          <w:iCs/>
          <w:sz w:val="18"/>
          <w:szCs w:val="17"/>
        </w:rPr>
        <w:t xml:space="preserve">illustrates </w:t>
      </w:r>
      <w:r w:rsidR="00552410">
        <w:rPr>
          <w:iCs/>
          <w:sz w:val="18"/>
          <w:szCs w:val="17"/>
        </w:rPr>
        <w:t xml:space="preserve">the </w:t>
      </w:r>
      <w:r w:rsidR="003C1521">
        <w:rPr>
          <w:iCs/>
          <w:sz w:val="18"/>
          <w:szCs w:val="17"/>
        </w:rPr>
        <w:t xml:space="preserve">travelling wave fMRI </w:t>
      </w:r>
      <w:r w:rsidR="003D5D39">
        <w:rPr>
          <w:iCs/>
          <w:sz w:val="18"/>
          <w:szCs w:val="17"/>
        </w:rPr>
        <w:t xml:space="preserve">maps </w:t>
      </w:r>
      <w:r w:rsidR="00552410">
        <w:rPr>
          <w:iCs/>
          <w:sz w:val="18"/>
          <w:szCs w:val="17"/>
        </w:rPr>
        <w:t xml:space="preserve">on a single </w:t>
      </w:r>
      <w:r w:rsidR="00A139BE">
        <w:rPr>
          <w:iCs/>
          <w:sz w:val="18"/>
          <w:szCs w:val="17"/>
        </w:rPr>
        <w:t xml:space="preserve">example </w:t>
      </w:r>
      <w:r w:rsidR="00552410">
        <w:rPr>
          <w:iCs/>
          <w:sz w:val="18"/>
          <w:szCs w:val="17"/>
        </w:rPr>
        <w:t>subject (</w:t>
      </w:r>
      <w:r w:rsidR="00A139BE">
        <w:rPr>
          <w:iCs/>
          <w:sz w:val="18"/>
          <w:szCs w:val="17"/>
        </w:rPr>
        <w:t>S</w:t>
      </w:r>
      <w:r w:rsidR="00552410">
        <w:rPr>
          <w:iCs/>
          <w:sz w:val="18"/>
          <w:szCs w:val="17"/>
        </w:rPr>
        <w:t>ubject 003). Analysis</w:t>
      </w:r>
      <w:r w:rsidR="003C1521">
        <w:rPr>
          <w:iCs/>
          <w:sz w:val="18"/>
          <w:szCs w:val="17"/>
        </w:rPr>
        <w:t xml:space="preserve"> reveals cortical areas with high digit specificity (high coherence) located on the postcentral sulcus and the posterior bank of the central sulcus, corresponding to the contralateral primary somatosensory cortex (S1). </w:t>
      </w:r>
      <w:r w:rsidR="00552410" w:rsidRPr="00552410">
        <w:rPr>
          <w:iCs/>
          <w:sz w:val="18"/>
          <w:szCs w:val="17"/>
        </w:rPr>
        <w:t xml:space="preserve">These maps show an orderly phase pattern ranging from low (digit 1) to high (digit 5) values following the main inferior/superior direction of the central sulcus (and lateral/ medial direction given the orientation of the sulcus in the coronal plane). </w:t>
      </w:r>
      <w:r w:rsidR="00552410">
        <w:rPr>
          <w:iCs/>
          <w:sz w:val="18"/>
          <w:szCs w:val="17"/>
        </w:rPr>
        <w:t>In this particular subject</w:t>
      </w:r>
      <w:r w:rsidR="001B603E">
        <w:rPr>
          <w:iCs/>
          <w:sz w:val="18"/>
          <w:szCs w:val="17"/>
        </w:rPr>
        <w:t>,</w:t>
      </w:r>
      <w:r w:rsidR="00552410">
        <w:rPr>
          <w:iCs/>
          <w:sz w:val="18"/>
          <w:szCs w:val="17"/>
        </w:rPr>
        <w:t xml:space="preserve"> we also observe high coherence and phase ordering in the primary motor cortex (M1)</w:t>
      </w:r>
      <w:r w:rsidR="00C253E3">
        <w:rPr>
          <w:iCs/>
          <w:sz w:val="18"/>
          <w:szCs w:val="17"/>
        </w:rPr>
        <w:t>; an</w:t>
      </w:r>
      <w:r w:rsidR="00552410">
        <w:rPr>
          <w:iCs/>
          <w:sz w:val="18"/>
          <w:szCs w:val="17"/>
        </w:rPr>
        <w:t xml:space="preserve"> effect which was </w:t>
      </w:r>
      <w:r w:rsidR="00552410" w:rsidRPr="00C253E3">
        <w:rPr>
          <w:iCs/>
          <w:sz w:val="18"/>
          <w:szCs w:val="17"/>
        </w:rPr>
        <w:t xml:space="preserve">observed in </w:t>
      </w:r>
      <w:r w:rsidR="00BB330A" w:rsidRPr="00C253E3">
        <w:rPr>
          <w:iCs/>
          <w:sz w:val="18"/>
          <w:szCs w:val="17"/>
        </w:rPr>
        <w:t xml:space="preserve">50 % </w:t>
      </w:r>
      <w:r w:rsidR="00552410" w:rsidRPr="00C253E3">
        <w:rPr>
          <w:iCs/>
          <w:sz w:val="18"/>
          <w:szCs w:val="17"/>
        </w:rPr>
        <w:t>of</w:t>
      </w:r>
      <w:r w:rsidR="00552410">
        <w:rPr>
          <w:iCs/>
          <w:sz w:val="18"/>
          <w:szCs w:val="17"/>
        </w:rPr>
        <w:t xml:space="preserve"> subjects (11). Note that the use of the </w:t>
      </w:r>
      <w:r w:rsidR="00552410" w:rsidRPr="00BE21E5">
        <w:rPr>
          <w:i/>
          <w:iCs/>
          <w:sz w:val="18"/>
          <w:szCs w:val="17"/>
        </w:rPr>
        <w:t>automatic</w:t>
      </w:r>
      <w:r w:rsidR="00552410">
        <w:rPr>
          <w:iCs/>
          <w:sz w:val="18"/>
          <w:szCs w:val="17"/>
        </w:rPr>
        <w:t xml:space="preserve"> masking method will disregard this area of activation as it occurs in </w:t>
      </w:r>
      <w:proofErr w:type="spellStart"/>
      <w:r w:rsidR="00552410">
        <w:rPr>
          <w:iCs/>
          <w:sz w:val="18"/>
          <w:szCs w:val="17"/>
        </w:rPr>
        <w:t>Brodmann</w:t>
      </w:r>
      <w:proofErr w:type="spellEnd"/>
      <w:r w:rsidR="00552410">
        <w:rPr>
          <w:iCs/>
          <w:sz w:val="18"/>
          <w:szCs w:val="17"/>
        </w:rPr>
        <w:t xml:space="preserve"> area 4.</w:t>
      </w:r>
    </w:p>
    <w:p w14:paraId="0C3EFE8E" w14:textId="468AD614" w:rsidR="00FF4973" w:rsidRDefault="00FF4973" w:rsidP="00451055">
      <w:pPr>
        <w:widowControl/>
        <w:autoSpaceDE/>
        <w:autoSpaceDN/>
        <w:adjustRightInd/>
        <w:spacing w:after="160" w:line="259" w:lineRule="auto"/>
        <w:jc w:val="both"/>
        <w:rPr>
          <w:iCs/>
          <w:sz w:val="18"/>
          <w:szCs w:val="17"/>
        </w:rPr>
      </w:pPr>
      <w:r w:rsidRPr="00FF4973">
        <w:rPr>
          <w:iCs/>
          <w:sz w:val="18"/>
          <w:szCs w:val="17"/>
        </w:rPr>
        <w:t>Phase maps are highly reproducible across subjects, as illustrated here by the high degree of reproducibility of the results from the four subjects who participated in two scan sessions for both the left and right hand</w:t>
      </w:r>
      <w:r w:rsidR="00301115">
        <w:rPr>
          <w:iCs/>
          <w:sz w:val="18"/>
          <w:szCs w:val="17"/>
        </w:rPr>
        <w:t xml:space="preserve"> (</w:t>
      </w:r>
      <w:r w:rsidRPr="00FF4973">
        <w:rPr>
          <w:iCs/>
          <w:sz w:val="18"/>
          <w:szCs w:val="17"/>
        </w:rPr>
        <w:t>Fig</w:t>
      </w:r>
      <w:r w:rsidR="000934BB">
        <w:rPr>
          <w:iCs/>
          <w:sz w:val="18"/>
          <w:szCs w:val="17"/>
        </w:rPr>
        <w:t>.</w:t>
      </w:r>
      <w:r w:rsidRPr="00FF4973">
        <w:rPr>
          <w:iCs/>
          <w:sz w:val="18"/>
          <w:szCs w:val="17"/>
        </w:rPr>
        <w:t xml:space="preserve"> 3</w:t>
      </w:r>
      <w:r w:rsidR="00301115">
        <w:rPr>
          <w:iCs/>
          <w:sz w:val="18"/>
          <w:szCs w:val="17"/>
        </w:rPr>
        <w:t>)</w:t>
      </w:r>
      <w:r w:rsidRPr="00FF4973">
        <w:rPr>
          <w:iCs/>
          <w:sz w:val="18"/>
          <w:szCs w:val="17"/>
        </w:rPr>
        <w:t xml:space="preserve">. The distribution of the inter-session phase difference values in the </w:t>
      </w:r>
      <w:r w:rsidRPr="00BE21E5">
        <w:rPr>
          <w:i/>
          <w:iCs/>
          <w:sz w:val="18"/>
          <w:szCs w:val="17"/>
        </w:rPr>
        <w:t>manual</w:t>
      </w:r>
      <w:r w:rsidRPr="00FF4973">
        <w:rPr>
          <w:iCs/>
          <w:sz w:val="18"/>
          <w:szCs w:val="17"/>
        </w:rPr>
        <w:t xml:space="preserve"> hand ROI mask for each subject was significantly non-uniform and distributed </w:t>
      </w:r>
      <w:r w:rsidRPr="00F821CC">
        <w:rPr>
          <w:iCs/>
          <w:sz w:val="18"/>
          <w:szCs w:val="17"/>
        </w:rPr>
        <w:t>around 0</w:t>
      </w:r>
      <w:r w:rsidRPr="00FF4973">
        <w:rPr>
          <w:iCs/>
          <w:sz w:val="18"/>
          <w:szCs w:val="17"/>
        </w:rPr>
        <w:t xml:space="preserve"> (V test, V=2116</w:t>
      </w:r>
      <w:r>
        <w:rPr>
          <w:iCs/>
          <w:sz w:val="18"/>
          <w:szCs w:val="17"/>
        </w:rPr>
        <w:t>±</w:t>
      </w:r>
      <w:r w:rsidRPr="00FF4973">
        <w:rPr>
          <w:iCs/>
          <w:sz w:val="18"/>
          <w:szCs w:val="17"/>
        </w:rPr>
        <w:t>596 and 3090</w:t>
      </w:r>
      <w:r>
        <w:rPr>
          <w:iCs/>
          <w:sz w:val="18"/>
          <w:szCs w:val="17"/>
        </w:rPr>
        <w:t>±</w:t>
      </w:r>
      <w:r w:rsidRPr="00FF4973">
        <w:rPr>
          <w:iCs/>
          <w:sz w:val="18"/>
          <w:szCs w:val="17"/>
        </w:rPr>
        <w:t xml:space="preserve">262 </w:t>
      </w:r>
      <w:r>
        <w:rPr>
          <w:iCs/>
          <w:sz w:val="18"/>
          <w:szCs w:val="17"/>
        </w:rPr>
        <w:t>[</w:t>
      </w:r>
      <w:r w:rsidRPr="00FF4973">
        <w:rPr>
          <w:iCs/>
          <w:sz w:val="18"/>
          <w:szCs w:val="17"/>
        </w:rPr>
        <w:t>mean</w:t>
      </w:r>
      <w:r>
        <w:rPr>
          <w:iCs/>
          <w:sz w:val="18"/>
          <w:szCs w:val="17"/>
        </w:rPr>
        <w:t xml:space="preserve"> ± </w:t>
      </w:r>
      <w:r w:rsidRPr="00FF4973">
        <w:rPr>
          <w:iCs/>
          <w:sz w:val="18"/>
          <w:szCs w:val="17"/>
        </w:rPr>
        <w:t>sta</w:t>
      </w:r>
      <w:r>
        <w:rPr>
          <w:iCs/>
          <w:sz w:val="18"/>
          <w:szCs w:val="17"/>
        </w:rPr>
        <w:t>ndard deviation across subjects]</w:t>
      </w:r>
      <w:r w:rsidRPr="00FF4973">
        <w:rPr>
          <w:iCs/>
          <w:sz w:val="18"/>
          <w:szCs w:val="17"/>
        </w:rPr>
        <w:t xml:space="preserve"> for both the right hand and left hand digits respectively, p &lt; 10-16). This illustrates </w:t>
      </w:r>
      <w:r w:rsidR="00285684">
        <w:rPr>
          <w:iCs/>
          <w:sz w:val="18"/>
          <w:szCs w:val="17"/>
        </w:rPr>
        <w:t>the</w:t>
      </w:r>
      <w:r w:rsidRPr="00FF4973">
        <w:rPr>
          <w:iCs/>
          <w:sz w:val="18"/>
          <w:szCs w:val="17"/>
        </w:rPr>
        <w:t xml:space="preserve"> </w:t>
      </w:r>
      <w:r w:rsidR="00285684">
        <w:rPr>
          <w:iCs/>
          <w:sz w:val="18"/>
          <w:szCs w:val="17"/>
        </w:rPr>
        <w:t>high reproducibility of</w:t>
      </w:r>
      <w:r w:rsidR="00285684" w:rsidRPr="00FF4973">
        <w:rPr>
          <w:iCs/>
          <w:sz w:val="18"/>
          <w:szCs w:val="17"/>
        </w:rPr>
        <w:t xml:space="preserve"> </w:t>
      </w:r>
      <w:r w:rsidRPr="00FF4973">
        <w:rPr>
          <w:iCs/>
          <w:sz w:val="18"/>
          <w:szCs w:val="17"/>
        </w:rPr>
        <w:t xml:space="preserve">phase maps between scanning sessions even when the spatial resolution of the fMRI data </w:t>
      </w:r>
      <w:r w:rsidR="005B38DD">
        <w:rPr>
          <w:iCs/>
          <w:sz w:val="18"/>
          <w:szCs w:val="17"/>
        </w:rPr>
        <w:t xml:space="preserve">within a subject </w:t>
      </w:r>
      <w:r w:rsidRPr="00FF4973">
        <w:rPr>
          <w:iCs/>
          <w:sz w:val="18"/>
          <w:szCs w:val="17"/>
        </w:rPr>
        <w:t>differed (1.25 mm and 1.5 mm isotropic voxels).</w:t>
      </w:r>
    </w:p>
    <w:p w14:paraId="4AB2B093" w14:textId="6E9AC5A0" w:rsidR="00E0690F" w:rsidRDefault="005B38DD" w:rsidP="00451055">
      <w:pPr>
        <w:widowControl/>
        <w:autoSpaceDE/>
        <w:autoSpaceDN/>
        <w:adjustRightInd/>
        <w:spacing w:after="160" w:line="259" w:lineRule="auto"/>
        <w:jc w:val="both"/>
        <w:rPr>
          <w:iCs/>
          <w:sz w:val="18"/>
          <w:szCs w:val="17"/>
        </w:rPr>
      </w:pPr>
      <w:r>
        <w:rPr>
          <w:iCs/>
          <w:sz w:val="18"/>
          <w:szCs w:val="17"/>
        </w:rPr>
        <w:t xml:space="preserve">Figure 4 shows the full probabilistic maps (FPMs) </w:t>
      </w:r>
      <w:r w:rsidR="00283208">
        <w:rPr>
          <w:iCs/>
          <w:sz w:val="18"/>
          <w:szCs w:val="17"/>
        </w:rPr>
        <w:t>for any</w:t>
      </w:r>
      <w:r w:rsidR="0022111A">
        <w:rPr>
          <w:iCs/>
          <w:sz w:val="18"/>
          <w:szCs w:val="17"/>
        </w:rPr>
        <w:t xml:space="preserve"> (Fig</w:t>
      </w:r>
      <w:r w:rsidR="000934BB">
        <w:rPr>
          <w:iCs/>
          <w:sz w:val="18"/>
          <w:szCs w:val="17"/>
        </w:rPr>
        <w:t>.</w:t>
      </w:r>
      <w:r w:rsidR="0022111A">
        <w:rPr>
          <w:iCs/>
          <w:sz w:val="18"/>
          <w:szCs w:val="17"/>
        </w:rPr>
        <w:t xml:space="preserve"> 4A)</w:t>
      </w:r>
      <w:r w:rsidR="00283208">
        <w:rPr>
          <w:iCs/>
          <w:sz w:val="18"/>
          <w:szCs w:val="17"/>
        </w:rPr>
        <w:t xml:space="preserve"> and each digit </w:t>
      </w:r>
      <w:r w:rsidR="0022111A">
        <w:rPr>
          <w:iCs/>
          <w:sz w:val="18"/>
          <w:szCs w:val="17"/>
        </w:rPr>
        <w:t xml:space="preserve">(Fig. 4B) </w:t>
      </w:r>
      <w:r w:rsidR="00283208">
        <w:rPr>
          <w:iCs/>
          <w:sz w:val="18"/>
          <w:szCs w:val="17"/>
        </w:rPr>
        <w:t xml:space="preserve">of </w:t>
      </w:r>
      <w:r w:rsidR="00914397">
        <w:rPr>
          <w:iCs/>
          <w:sz w:val="18"/>
          <w:szCs w:val="17"/>
        </w:rPr>
        <w:t>the left and right</w:t>
      </w:r>
      <w:r w:rsidR="00283208">
        <w:rPr>
          <w:iCs/>
          <w:sz w:val="18"/>
          <w:szCs w:val="17"/>
        </w:rPr>
        <w:t xml:space="preserve"> hand</w:t>
      </w:r>
      <w:r>
        <w:rPr>
          <w:iCs/>
          <w:sz w:val="18"/>
          <w:szCs w:val="17"/>
        </w:rPr>
        <w:t xml:space="preserve">. Figure 4A shows the probability of any digit being assigned when </w:t>
      </w:r>
      <w:r w:rsidRPr="00BE21E5">
        <w:rPr>
          <w:i/>
          <w:iCs/>
          <w:sz w:val="18"/>
          <w:szCs w:val="17"/>
        </w:rPr>
        <w:t>manual</w:t>
      </w:r>
      <w:r>
        <w:rPr>
          <w:iCs/>
          <w:sz w:val="18"/>
          <w:szCs w:val="17"/>
        </w:rPr>
        <w:t xml:space="preserve"> masking is applied</w:t>
      </w:r>
      <w:r w:rsidR="008B46A5">
        <w:rPr>
          <w:iCs/>
          <w:sz w:val="18"/>
          <w:szCs w:val="17"/>
        </w:rPr>
        <w:t xml:space="preserve"> using the surface-based pipeline</w:t>
      </w:r>
      <w:r w:rsidR="00914397">
        <w:rPr>
          <w:iCs/>
          <w:sz w:val="18"/>
          <w:szCs w:val="17"/>
        </w:rPr>
        <w:t>, with</w:t>
      </w:r>
      <w:r w:rsidR="00914397" w:rsidRPr="00914397">
        <w:rPr>
          <w:iCs/>
          <w:sz w:val="18"/>
          <w:szCs w:val="17"/>
        </w:rPr>
        <w:t xml:space="preserve"> </w:t>
      </w:r>
      <w:r w:rsidR="00914397">
        <w:rPr>
          <w:iCs/>
          <w:sz w:val="18"/>
          <w:szCs w:val="17"/>
        </w:rPr>
        <w:t>boundaries shown in black where the probability exceeds 0.5</w:t>
      </w:r>
      <w:r w:rsidR="002F66A2">
        <w:rPr>
          <w:iCs/>
          <w:sz w:val="18"/>
          <w:szCs w:val="17"/>
        </w:rPr>
        <w:t xml:space="preserve"> (defined </w:t>
      </w:r>
      <w:r w:rsidR="002F66A2" w:rsidRPr="00133888">
        <w:rPr>
          <w:iCs/>
          <w:sz w:val="18"/>
          <w:szCs w:val="17"/>
        </w:rPr>
        <w:t>to be the ‘</w:t>
      </w:r>
      <w:r w:rsidR="002F66A2" w:rsidRPr="00D27AAA">
        <w:rPr>
          <w:i/>
          <w:iCs/>
          <w:sz w:val="18"/>
          <w:szCs w:val="17"/>
        </w:rPr>
        <w:t>digit hand ROI’</w:t>
      </w:r>
      <w:r w:rsidR="002F66A2" w:rsidRPr="00133888">
        <w:rPr>
          <w:iCs/>
          <w:sz w:val="18"/>
          <w:szCs w:val="17"/>
        </w:rPr>
        <w:t>)</w:t>
      </w:r>
      <w:r w:rsidRPr="00133888">
        <w:rPr>
          <w:iCs/>
          <w:sz w:val="18"/>
          <w:szCs w:val="17"/>
        </w:rPr>
        <w:t>.</w:t>
      </w:r>
      <w:r>
        <w:rPr>
          <w:iCs/>
          <w:sz w:val="18"/>
          <w:szCs w:val="17"/>
        </w:rPr>
        <w:t xml:space="preserve"> We observe the highest probabilities</w:t>
      </w:r>
      <w:r w:rsidR="001C183E">
        <w:rPr>
          <w:iCs/>
          <w:sz w:val="18"/>
          <w:szCs w:val="17"/>
        </w:rPr>
        <w:t xml:space="preserve"> in</w:t>
      </w:r>
      <w:r>
        <w:rPr>
          <w:iCs/>
          <w:sz w:val="18"/>
          <w:szCs w:val="17"/>
        </w:rPr>
        <w:t xml:space="preserve"> </w:t>
      </w:r>
      <w:r w:rsidR="00FC52E9">
        <w:rPr>
          <w:iCs/>
          <w:sz w:val="18"/>
          <w:szCs w:val="17"/>
        </w:rPr>
        <w:t>the posterior bank of the central sulcus</w:t>
      </w:r>
      <w:r w:rsidR="007B71A5">
        <w:rPr>
          <w:iCs/>
          <w:sz w:val="18"/>
          <w:szCs w:val="17"/>
        </w:rPr>
        <w:t xml:space="preserve"> (CS) corresponding to primary somatosensory cortex </w:t>
      </w:r>
      <w:r w:rsidR="00FC52E9">
        <w:rPr>
          <w:iCs/>
          <w:sz w:val="18"/>
          <w:szCs w:val="17"/>
        </w:rPr>
        <w:t>(</w:t>
      </w:r>
      <w:r>
        <w:rPr>
          <w:iCs/>
          <w:sz w:val="18"/>
          <w:szCs w:val="17"/>
        </w:rPr>
        <w:t>S1</w:t>
      </w:r>
      <w:r w:rsidR="00FC52E9">
        <w:rPr>
          <w:iCs/>
          <w:sz w:val="18"/>
          <w:szCs w:val="17"/>
        </w:rPr>
        <w:t>)</w:t>
      </w:r>
      <w:r>
        <w:rPr>
          <w:iCs/>
          <w:sz w:val="18"/>
          <w:szCs w:val="17"/>
        </w:rPr>
        <w:t>. In the left and right hands</w:t>
      </w:r>
      <w:r w:rsidR="00914397">
        <w:rPr>
          <w:iCs/>
          <w:sz w:val="18"/>
          <w:szCs w:val="17"/>
        </w:rPr>
        <w:t>,</w:t>
      </w:r>
      <w:r>
        <w:rPr>
          <w:iCs/>
          <w:sz w:val="18"/>
          <w:szCs w:val="17"/>
        </w:rPr>
        <w:t xml:space="preserve"> we observe 100% overlap across all subjects (n=22). </w:t>
      </w:r>
      <w:r w:rsidR="008B46A5">
        <w:rPr>
          <w:iCs/>
          <w:sz w:val="18"/>
          <w:szCs w:val="17"/>
        </w:rPr>
        <w:t xml:space="preserve">Individual digits FPMs for both the </w:t>
      </w:r>
      <w:r w:rsidR="008B46A5" w:rsidRPr="00BE21E5">
        <w:rPr>
          <w:i/>
          <w:iCs/>
          <w:sz w:val="18"/>
          <w:szCs w:val="17"/>
        </w:rPr>
        <w:t>automatic</w:t>
      </w:r>
      <w:r w:rsidR="008B46A5">
        <w:rPr>
          <w:iCs/>
          <w:sz w:val="18"/>
          <w:szCs w:val="17"/>
        </w:rPr>
        <w:t xml:space="preserve"> and </w:t>
      </w:r>
      <w:r w:rsidR="008B46A5" w:rsidRPr="00BE21E5">
        <w:rPr>
          <w:i/>
          <w:iCs/>
          <w:sz w:val="18"/>
          <w:szCs w:val="17"/>
        </w:rPr>
        <w:t>manual</w:t>
      </w:r>
      <w:r w:rsidR="008B46A5">
        <w:rPr>
          <w:iCs/>
          <w:sz w:val="18"/>
          <w:szCs w:val="17"/>
        </w:rPr>
        <w:t xml:space="preserve"> masks on the surface-based pipeline are shown in Figure 4B. Both methods can be seen to yield similar maps with the FPM from D1 to D5 following the expected lateral-to-medial organisation along the central sulcus. Note that the </w:t>
      </w:r>
      <w:r w:rsidR="008B46A5" w:rsidRPr="00BE21E5">
        <w:rPr>
          <w:i/>
          <w:iCs/>
          <w:sz w:val="18"/>
          <w:szCs w:val="17"/>
        </w:rPr>
        <w:t>automatic</w:t>
      </w:r>
      <w:r w:rsidR="008B46A5">
        <w:rPr>
          <w:iCs/>
          <w:sz w:val="18"/>
          <w:szCs w:val="17"/>
        </w:rPr>
        <w:t xml:space="preserve"> masking method allows for </w:t>
      </w:r>
      <w:r w:rsidR="0076777A">
        <w:rPr>
          <w:iCs/>
          <w:sz w:val="18"/>
          <w:szCs w:val="17"/>
        </w:rPr>
        <w:t xml:space="preserve">digit assignment to </w:t>
      </w:r>
      <w:r w:rsidR="00310EBE">
        <w:rPr>
          <w:iCs/>
          <w:sz w:val="18"/>
          <w:szCs w:val="17"/>
        </w:rPr>
        <w:t xml:space="preserve">any region </w:t>
      </w:r>
      <w:r w:rsidR="0076777A">
        <w:rPr>
          <w:iCs/>
          <w:sz w:val="18"/>
          <w:szCs w:val="17"/>
        </w:rPr>
        <w:t xml:space="preserve">within S1 and this is </w:t>
      </w:r>
      <w:r w:rsidR="00310EBE">
        <w:rPr>
          <w:iCs/>
          <w:sz w:val="18"/>
          <w:szCs w:val="17"/>
        </w:rPr>
        <w:t xml:space="preserve">reflected by the </w:t>
      </w:r>
      <w:r w:rsidR="0076777A">
        <w:rPr>
          <w:iCs/>
          <w:sz w:val="18"/>
          <w:szCs w:val="17"/>
        </w:rPr>
        <w:t xml:space="preserve">larger spatial extent of low probability values compared to the </w:t>
      </w:r>
      <w:r w:rsidR="0076777A" w:rsidRPr="00BE21E5">
        <w:rPr>
          <w:i/>
          <w:iCs/>
          <w:sz w:val="18"/>
          <w:szCs w:val="17"/>
        </w:rPr>
        <w:t>manual</w:t>
      </w:r>
      <w:r w:rsidR="0076777A">
        <w:rPr>
          <w:iCs/>
          <w:sz w:val="18"/>
          <w:szCs w:val="17"/>
        </w:rPr>
        <w:t xml:space="preserve"> masking.</w:t>
      </w:r>
      <w:r w:rsidR="008B46A5">
        <w:rPr>
          <w:iCs/>
          <w:sz w:val="18"/>
          <w:szCs w:val="17"/>
        </w:rPr>
        <w:t xml:space="preserve"> In the top right corner of each </w:t>
      </w:r>
      <w:r w:rsidR="0076777A">
        <w:rPr>
          <w:iCs/>
          <w:sz w:val="18"/>
          <w:szCs w:val="17"/>
        </w:rPr>
        <w:t>FPM plot</w:t>
      </w:r>
      <w:r w:rsidR="002A3489">
        <w:rPr>
          <w:iCs/>
          <w:sz w:val="18"/>
          <w:szCs w:val="17"/>
        </w:rPr>
        <w:t>,</w:t>
      </w:r>
      <w:r w:rsidR="0076777A">
        <w:rPr>
          <w:iCs/>
          <w:sz w:val="18"/>
          <w:szCs w:val="17"/>
        </w:rPr>
        <w:t xml:space="preserve"> the maximal </w:t>
      </w:r>
      <w:r w:rsidR="00310EBE">
        <w:rPr>
          <w:iCs/>
          <w:sz w:val="18"/>
          <w:szCs w:val="17"/>
        </w:rPr>
        <w:t xml:space="preserve">number of </w:t>
      </w:r>
      <w:r w:rsidR="0076777A">
        <w:rPr>
          <w:iCs/>
          <w:sz w:val="18"/>
          <w:szCs w:val="17"/>
        </w:rPr>
        <w:t>subject</w:t>
      </w:r>
      <w:r w:rsidR="00310EBE">
        <w:rPr>
          <w:iCs/>
          <w:sz w:val="18"/>
          <w:szCs w:val="17"/>
        </w:rPr>
        <w:t>s</w:t>
      </w:r>
      <w:r w:rsidR="0076777A">
        <w:rPr>
          <w:iCs/>
          <w:sz w:val="18"/>
          <w:szCs w:val="17"/>
        </w:rPr>
        <w:t xml:space="preserve"> </w:t>
      </w:r>
      <w:r w:rsidR="00310EBE">
        <w:rPr>
          <w:iCs/>
          <w:sz w:val="18"/>
          <w:szCs w:val="17"/>
        </w:rPr>
        <w:t xml:space="preserve">(of the 22 included in this probabilistic map) with </w:t>
      </w:r>
      <w:r w:rsidR="0076777A">
        <w:rPr>
          <w:iCs/>
          <w:sz w:val="18"/>
          <w:szCs w:val="17"/>
        </w:rPr>
        <w:t>overlap for a given digit</w:t>
      </w:r>
      <w:r w:rsidR="00310EBE">
        <w:rPr>
          <w:iCs/>
          <w:sz w:val="18"/>
          <w:szCs w:val="17"/>
        </w:rPr>
        <w:t xml:space="preserve"> is provided</w:t>
      </w:r>
      <w:r w:rsidR="0076777A">
        <w:rPr>
          <w:iCs/>
          <w:sz w:val="18"/>
          <w:szCs w:val="17"/>
        </w:rPr>
        <w:t>. Here we see that the peak overlap</w:t>
      </w:r>
      <w:r w:rsidR="002A3489">
        <w:rPr>
          <w:iCs/>
          <w:sz w:val="18"/>
          <w:szCs w:val="17"/>
        </w:rPr>
        <w:t xml:space="preserve"> is</w:t>
      </w:r>
      <w:r w:rsidR="0076777A">
        <w:rPr>
          <w:iCs/>
          <w:sz w:val="18"/>
          <w:szCs w:val="17"/>
        </w:rPr>
        <w:t xml:space="preserve"> similar across both the </w:t>
      </w:r>
      <w:r w:rsidR="0076777A" w:rsidRPr="00BE21E5">
        <w:rPr>
          <w:i/>
          <w:iCs/>
          <w:sz w:val="18"/>
          <w:szCs w:val="17"/>
        </w:rPr>
        <w:t>manual</w:t>
      </w:r>
      <w:r w:rsidR="0076777A">
        <w:rPr>
          <w:iCs/>
          <w:sz w:val="18"/>
          <w:szCs w:val="17"/>
        </w:rPr>
        <w:t xml:space="preserve"> and </w:t>
      </w:r>
      <w:r w:rsidR="0076777A" w:rsidRPr="00BE21E5">
        <w:rPr>
          <w:i/>
          <w:iCs/>
          <w:sz w:val="18"/>
          <w:szCs w:val="17"/>
        </w:rPr>
        <w:t>automatic</w:t>
      </w:r>
      <w:r w:rsidR="0076777A">
        <w:rPr>
          <w:iCs/>
          <w:sz w:val="18"/>
          <w:szCs w:val="17"/>
        </w:rPr>
        <w:t xml:space="preserve"> masking, with a maximum of 17 </w:t>
      </w:r>
      <w:r w:rsidR="00D5559F">
        <w:rPr>
          <w:iCs/>
          <w:sz w:val="18"/>
          <w:szCs w:val="17"/>
        </w:rPr>
        <w:t>for left D2 (</w:t>
      </w:r>
      <w:r w:rsidR="00D5559F" w:rsidRPr="00BE21E5">
        <w:rPr>
          <w:i/>
          <w:iCs/>
          <w:sz w:val="18"/>
          <w:szCs w:val="17"/>
        </w:rPr>
        <w:t>automatic</w:t>
      </w:r>
      <w:r w:rsidR="00D5559F">
        <w:rPr>
          <w:iCs/>
          <w:sz w:val="18"/>
          <w:szCs w:val="17"/>
        </w:rPr>
        <w:t xml:space="preserve"> masking) and the lowest, 7, occurring for right D5 (</w:t>
      </w:r>
      <w:r w:rsidR="00D5559F" w:rsidRPr="00BE21E5">
        <w:rPr>
          <w:i/>
          <w:iCs/>
          <w:sz w:val="18"/>
          <w:szCs w:val="17"/>
        </w:rPr>
        <w:t>manual</w:t>
      </w:r>
      <w:r w:rsidR="00D5559F">
        <w:rPr>
          <w:iCs/>
          <w:sz w:val="18"/>
          <w:szCs w:val="17"/>
        </w:rPr>
        <w:t xml:space="preserve"> masking). </w:t>
      </w:r>
      <w:r w:rsidR="00310EBE">
        <w:rPr>
          <w:iCs/>
          <w:sz w:val="18"/>
          <w:szCs w:val="17"/>
        </w:rPr>
        <w:t xml:space="preserve">For comparison, the </w:t>
      </w:r>
      <w:r w:rsidR="00F27E3A">
        <w:rPr>
          <w:iCs/>
          <w:sz w:val="18"/>
          <w:szCs w:val="17"/>
        </w:rPr>
        <w:t xml:space="preserve">results of the volumetric-based pipeline </w:t>
      </w:r>
      <w:r w:rsidR="001671A2">
        <w:rPr>
          <w:iCs/>
          <w:sz w:val="18"/>
          <w:szCs w:val="17"/>
        </w:rPr>
        <w:t xml:space="preserve">can be found in the supplementary material, </w:t>
      </w:r>
      <w:r w:rsidR="00310EBE">
        <w:rPr>
          <w:iCs/>
          <w:sz w:val="18"/>
          <w:szCs w:val="17"/>
        </w:rPr>
        <w:t>for which</w:t>
      </w:r>
      <w:r w:rsidR="001671A2">
        <w:rPr>
          <w:iCs/>
          <w:sz w:val="18"/>
          <w:szCs w:val="17"/>
        </w:rPr>
        <w:t xml:space="preserve"> we observe</w:t>
      </w:r>
      <w:r w:rsidR="002A3489">
        <w:rPr>
          <w:iCs/>
          <w:sz w:val="18"/>
          <w:szCs w:val="17"/>
        </w:rPr>
        <w:t xml:space="preserve"> a</w:t>
      </w:r>
      <w:r w:rsidR="001671A2">
        <w:rPr>
          <w:iCs/>
          <w:sz w:val="18"/>
          <w:szCs w:val="17"/>
        </w:rPr>
        <w:t xml:space="preserve"> similar digit organisation, but with lower maximal overlap across subjects across all digits (left D2, </w:t>
      </w:r>
      <w:r w:rsidR="001671A2" w:rsidRPr="00BE21E5">
        <w:rPr>
          <w:i/>
          <w:iCs/>
          <w:sz w:val="18"/>
          <w:szCs w:val="17"/>
        </w:rPr>
        <w:t>manual</w:t>
      </w:r>
      <w:r w:rsidR="001671A2">
        <w:rPr>
          <w:iCs/>
          <w:sz w:val="18"/>
          <w:szCs w:val="17"/>
        </w:rPr>
        <w:t xml:space="preserve"> = 14; right D5, </w:t>
      </w:r>
      <w:r w:rsidR="001671A2" w:rsidRPr="00BE21E5">
        <w:rPr>
          <w:i/>
          <w:iCs/>
          <w:sz w:val="18"/>
          <w:szCs w:val="17"/>
        </w:rPr>
        <w:t>manual</w:t>
      </w:r>
      <w:r w:rsidR="001671A2">
        <w:rPr>
          <w:iCs/>
          <w:sz w:val="18"/>
          <w:szCs w:val="17"/>
        </w:rPr>
        <w:t xml:space="preserve"> = 4). </w:t>
      </w:r>
      <w:r w:rsidR="00E0690F">
        <w:rPr>
          <w:iCs/>
          <w:sz w:val="18"/>
          <w:szCs w:val="17"/>
        </w:rPr>
        <w:t xml:space="preserve">To simplify the results, we shall from this point forth only discuss the results </w:t>
      </w:r>
      <w:r w:rsidR="002A3489">
        <w:rPr>
          <w:iCs/>
          <w:sz w:val="18"/>
          <w:szCs w:val="17"/>
        </w:rPr>
        <w:t>of</w:t>
      </w:r>
      <w:r w:rsidR="00E0690F">
        <w:rPr>
          <w:iCs/>
          <w:sz w:val="18"/>
          <w:szCs w:val="17"/>
        </w:rPr>
        <w:t xml:space="preserve"> the </w:t>
      </w:r>
      <w:r w:rsidR="00E0690F" w:rsidRPr="00BE21E5">
        <w:rPr>
          <w:i/>
          <w:iCs/>
          <w:sz w:val="18"/>
          <w:szCs w:val="17"/>
        </w:rPr>
        <w:t>manual</w:t>
      </w:r>
      <w:r w:rsidR="00E0690F">
        <w:rPr>
          <w:iCs/>
          <w:sz w:val="18"/>
          <w:szCs w:val="17"/>
        </w:rPr>
        <w:t xml:space="preserve"> masked data, </w:t>
      </w:r>
      <w:r w:rsidR="002A3489">
        <w:rPr>
          <w:iCs/>
          <w:sz w:val="18"/>
          <w:szCs w:val="17"/>
        </w:rPr>
        <w:t>with</w:t>
      </w:r>
      <w:r w:rsidR="00E0690F">
        <w:rPr>
          <w:iCs/>
          <w:sz w:val="18"/>
          <w:szCs w:val="17"/>
        </w:rPr>
        <w:t xml:space="preserve"> </w:t>
      </w:r>
      <w:r w:rsidR="00E0690F" w:rsidRPr="00BE21E5">
        <w:rPr>
          <w:i/>
          <w:iCs/>
          <w:sz w:val="18"/>
          <w:szCs w:val="17"/>
        </w:rPr>
        <w:t>automatic</w:t>
      </w:r>
      <w:r w:rsidR="00E0690F">
        <w:rPr>
          <w:iCs/>
          <w:sz w:val="18"/>
          <w:szCs w:val="17"/>
        </w:rPr>
        <w:t xml:space="preserve"> masked data </w:t>
      </w:r>
      <w:r w:rsidR="002A3489">
        <w:rPr>
          <w:iCs/>
          <w:sz w:val="18"/>
          <w:szCs w:val="17"/>
        </w:rPr>
        <w:t>and</w:t>
      </w:r>
      <w:r w:rsidR="00E0690F">
        <w:rPr>
          <w:iCs/>
          <w:sz w:val="18"/>
          <w:szCs w:val="17"/>
        </w:rPr>
        <w:t xml:space="preserve"> volumetric plots of the atlas </w:t>
      </w:r>
      <w:r w:rsidR="002A3489">
        <w:rPr>
          <w:iCs/>
          <w:sz w:val="18"/>
          <w:szCs w:val="17"/>
        </w:rPr>
        <w:t>provided</w:t>
      </w:r>
      <w:r w:rsidR="00E0690F">
        <w:rPr>
          <w:iCs/>
          <w:sz w:val="18"/>
          <w:szCs w:val="17"/>
        </w:rPr>
        <w:t xml:space="preserve"> in supplementary material. </w:t>
      </w:r>
    </w:p>
    <w:p w14:paraId="31196398" w14:textId="283AE395" w:rsidR="00304B26" w:rsidRDefault="001671A2" w:rsidP="00451055">
      <w:pPr>
        <w:widowControl/>
        <w:autoSpaceDE/>
        <w:autoSpaceDN/>
        <w:adjustRightInd/>
        <w:spacing w:after="160" w:line="259" w:lineRule="auto"/>
        <w:jc w:val="both"/>
        <w:rPr>
          <w:iCs/>
          <w:sz w:val="18"/>
          <w:szCs w:val="17"/>
        </w:rPr>
      </w:pPr>
      <w:r>
        <w:rPr>
          <w:iCs/>
          <w:sz w:val="18"/>
          <w:szCs w:val="17"/>
        </w:rPr>
        <w:t>Figure 5A</w:t>
      </w:r>
      <w:r w:rsidR="002E77D7">
        <w:rPr>
          <w:iCs/>
          <w:sz w:val="18"/>
          <w:szCs w:val="17"/>
        </w:rPr>
        <w:t xml:space="preserve"> (left column)</w:t>
      </w:r>
      <w:r>
        <w:rPr>
          <w:iCs/>
          <w:sz w:val="18"/>
          <w:szCs w:val="17"/>
        </w:rPr>
        <w:t xml:space="preserve"> shows the maximum </w:t>
      </w:r>
      <w:r w:rsidR="00304B26">
        <w:rPr>
          <w:iCs/>
          <w:sz w:val="18"/>
          <w:szCs w:val="17"/>
        </w:rPr>
        <w:t xml:space="preserve">probability maps (MPMs) for the right and left digits (surface analysis, </w:t>
      </w:r>
      <w:r w:rsidR="00304B26" w:rsidRPr="00BE21E5">
        <w:rPr>
          <w:i/>
          <w:iCs/>
          <w:sz w:val="18"/>
          <w:szCs w:val="17"/>
        </w:rPr>
        <w:t>manual</w:t>
      </w:r>
      <w:r w:rsidR="00304B26">
        <w:rPr>
          <w:iCs/>
          <w:sz w:val="18"/>
          <w:szCs w:val="17"/>
        </w:rPr>
        <w:t xml:space="preserve"> masking), again showing the lateral-to-medial organisation of the digits, particularly over </w:t>
      </w:r>
      <w:proofErr w:type="spellStart"/>
      <w:r w:rsidR="00304B26">
        <w:rPr>
          <w:iCs/>
          <w:sz w:val="18"/>
          <w:szCs w:val="17"/>
        </w:rPr>
        <w:t>Brodmann</w:t>
      </w:r>
      <w:proofErr w:type="spellEnd"/>
      <w:r w:rsidR="00304B26">
        <w:rPr>
          <w:iCs/>
          <w:sz w:val="18"/>
          <w:szCs w:val="17"/>
        </w:rPr>
        <w:t xml:space="preserve"> area</w:t>
      </w:r>
      <w:r w:rsidR="00D32AD6">
        <w:rPr>
          <w:iCs/>
          <w:sz w:val="18"/>
          <w:szCs w:val="17"/>
        </w:rPr>
        <w:t xml:space="preserve"> </w:t>
      </w:r>
      <w:r w:rsidR="00304B26">
        <w:rPr>
          <w:iCs/>
          <w:sz w:val="18"/>
          <w:szCs w:val="17"/>
        </w:rPr>
        <w:t xml:space="preserve">3b. </w:t>
      </w:r>
      <w:r w:rsidR="002E77D7">
        <w:rPr>
          <w:iCs/>
          <w:sz w:val="18"/>
          <w:szCs w:val="17"/>
        </w:rPr>
        <w:t>Figure 5A (middle column) shows the group circular-average of the phase maps, masked to show only th</w:t>
      </w:r>
      <w:r w:rsidR="00F67B9F">
        <w:rPr>
          <w:iCs/>
          <w:sz w:val="18"/>
          <w:szCs w:val="17"/>
        </w:rPr>
        <w:t>ose</w:t>
      </w:r>
      <w:r w:rsidR="002E77D7">
        <w:rPr>
          <w:iCs/>
          <w:sz w:val="18"/>
          <w:szCs w:val="17"/>
        </w:rPr>
        <w:t xml:space="preserve"> locations found in the MPM</w:t>
      </w:r>
      <w:r w:rsidR="009B0F24">
        <w:rPr>
          <w:iCs/>
          <w:sz w:val="18"/>
          <w:szCs w:val="17"/>
        </w:rPr>
        <w:t>s</w:t>
      </w:r>
      <w:r w:rsidR="00451055">
        <w:rPr>
          <w:iCs/>
          <w:sz w:val="18"/>
          <w:szCs w:val="17"/>
        </w:rPr>
        <w:t xml:space="preserve">. </w:t>
      </w:r>
      <w:r w:rsidR="00F67B9F">
        <w:rPr>
          <w:iCs/>
          <w:sz w:val="18"/>
          <w:szCs w:val="17"/>
        </w:rPr>
        <w:t>It can be seen</w:t>
      </w:r>
      <w:r w:rsidR="00451055">
        <w:rPr>
          <w:iCs/>
          <w:sz w:val="18"/>
          <w:szCs w:val="17"/>
        </w:rPr>
        <w:t xml:space="preserve"> </w:t>
      </w:r>
      <w:r w:rsidR="00B91FFF">
        <w:rPr>
          <w:iCs/>
          <w:sz w:val="18"/>
          <w:szCs w:val="17"/>
        </w:rPr>
        <w:t xml:space="preserve">that </w:t>
      </w:r>
      <w:r w:rsidR="00451055">
        <w:rPr>
          <w:iCs/>
          <w:sz w:val="18"/>
          <w:szCs w:val="17"/>
        </w:rPr>
        <w:t xml:space="preserve">the progression of low to high phase values are organised in a similar fashion to </w:t>
      </w:r>
      <w:r w:rsidR="00451055" w:rsidRPr="00D32AD6">
        <w:rPr>
          <w:iCs/>
          <w:sz w:val="18"/>
          <w:szCs w:val="17"/>
        </w:rPr>
        <w:t xml:space="preserve">the </w:t>
      </w:r>
      <w:r w:rsidR="00D32AD6" w:rsidRPr="00BE21E5">
        <w:rPr>
          <w:iCs/>
          <w:sz w:val="18"/>
          <w:szCs w:val="17"/>
        </w:rPr>
        <w:t>M</w:t>
      </w:r>
      <w:r w:rsidR="00451055" w:rsidRPr="00D32AD6">
        <w:rPr>
          <w:iCs/>
          <w:sz w:val="18"/>
          <w:szCs w:val="17"/>
        </w:rPr>
        <w:t>PMs,</w:t>
      </w:r>
      <w:r w:rsidR="00451055">
        <w:rPr>
          <w:iCs/>
          <w:sz w:val="18"/>
          <w:szCs w:val="17"/>
        </w:rPr>
        <w:t xml:space="preserve"> however there is a negligible representation of</w:t>
      </w:r>
      <w:r w:rsidR="008C7D54">
        <w:rPr>
          <w:iCs/>
          <w:sz w:val="18"/>
          <w:szCs w:val="17"/>
        </w:rPr>
        <w:t xml:space="preserve"> both</w:t>
      </w:r>
      <w:r w:rsidR="00451055">
        <w:rPr>
          <w:iCs/>
          <w:sz w:val="18"/>
          <w:szCs w:val="17"/>
        </w:rPr>
        <w:t xml:space="preserve"> D1 and D5 phases when averaged across the group. This is particular</w:t>
      </w:r>
      <w:r w:rsidR="00B91FFF">
        <w:rPr>
          <w:iCs/>
          <w:sz w:val="18"/>
          <w:szCs w:val="17"/>
        </w:rPr>
        <w:t>ly</w:t>
      </w:r>
      <w:r w:rsidR="00451055">
        <w:rPr>
          <w:iCs/>
          <w:sz w:val="18"/>
          <w:szCs w:val="17"/>
        </w:rPr>
        <w:t xml:space="preserve"> highlighted in Figure 5B which plots the average phase value for each subject where a specific MPM ROI </w:t>
      </w:r>
      <w:r w:rsidR="009B0F24">
        <w:rPr>
          <w:iCs/>
          <w:sz w:val="18"/>
          <w:szCs w:val="17"/>
        </w:rPr>
        <w:t>interacts</w:t>
      </w:r>
      <w:r w:rsidR="00451055">
        <w:rPr>
          <w:iCs/>
          <w:sz w:val="18"/>
          <w:szCs w:val="17"/>
        </w:rPr>
        <w:t xml:space="preserve">. </w:t>
      </w:r>
      <w:r w:rsidR="00F67B9F">
        <w:rPr>
          <w:iCs/>
          <w:sz w:val="18"/>
          <w:szCs w:val="17"/>
        </w:rPr>
        <w:t>I</w:t>
      </w:r>
      <w:r w:rsidR="008C7D54">
        <w:rPr>
          <w:iCs/>
          <w:sz w:val="18"/>
          <w:szCs w:val="17"/>
        </w:rPr>
        <w:t>t can be seen</w:t>
      </w:r>
      <w:r w:rsidR="00451055">
        <w:rPr>
          <w:iCs/>
          <w:sz w:val="18"/>
          <w:szCs w:val="17"/>
        </w:rPr>
        <w:t xml:space="preserve"> that whilst a monotonic increase</w:t>
      </w:r>
      <w:r w:rsidR="008C7D54">
        <w:rPr>
          <w:iCs/>
          <w:sz w:val="18"/>
          <w:szCs w:val="17"/>
        </w:rPr>
        <w:t xml:space="preserve"> is seen</w:t>
      </w:r>
      <w:r w:rsidR="00451055">
        <w:rPr>
          <w:iCs/>
          <w:sz w:val="18"/>
          <w:szCs w:val="17"/>
        </w:rPr>
        <w:t xml:space="preserve"> in</w:t>
      </w:r>
      <w:r w:rsidR="008C7D54">
        <w:rPr>
          <w:iCs/>
          <w:sz w:val="18"/>
          <w:szCs w:val="17"/>
        </w:rPr>
        <w:t xml:space="preserve"> the</w:t>
      </w:r>
      <w:r w:rsidR="00451055">
        <w:rPr>
          <w:iCs/>
          <w:sz w:val="18"/>
          <w:szCs w:val="17"/>
        </w:rPr>
        <w:t xml:space="preserve"> median values </w:t>
      </w:r>
      <w:r w:rsidR="009B0F24">
        <w:rPr>
          <w:iCs/>
          <w:sz w:val="18"/>
          <w:szCs w:val="17"/>
        </w:rPr>
        <w:t>of phase with each digit, only the median phase</w:t>
      </w:r>
      <w:r w:rsidR="008C7D54">
        <w:rPr>
          <w:iCs/>
          <w:sz w:val="18"/>
          <w:szCs w:val="17"/>
        </w:rPr>
        <w:t xml:space="preserve"> of</w:t>
      </w:r>
      <w:r w:rsidR="009B0F24">
        <w:rPr>
          <w:iCs/>
          <w:sz w:val="18"/>
          <w:szCs w:val="17"/>
        </w:rPr>
        <w:t xml:space="preserve"> digits 2, 3 and 4 </w:t>
      </w:r>
      <w:r w:rsidR="00C14D8A">
        <w:rPr>
          <w:iCs/>
          <w:sz w:val="18"/>
          <w:szCs w:val="17"/>
        </w:rPr>
        <w:t>falls</w:t>
      </w:r>
      <w:r w:rsidR="009B0F24">
        <w:rPr>
          <w:iCs/>
          <w:sz w:val="18"/>
          <w:szCs w:val="17"/>
        </w:rPr>
        <w:t xml:space="preserve"> within the expected ranges (</w:t>
      </w:r>
      <w:r w:rsidR="004C7918">
        <w:rPr>
          <w:iCs/>
          <w:sz w:val="18"/>
          <w:szCs w:val="17"/>
        </w:rPr>
        <w:t>e.g.</w:t>
      </w:r>
      <w:r w:rsidR="009B0F24">
        <w:rPr>
          <w:iCs/>
          <w:sz w:val="18"/>
          <w:szCs w:val="17"/>
        </w:rPr>
        <w:t xml:space="preserve"> D2 in single subject is defined </w:t>
      </w:r>
      <w:r w:rsidR="008C7D54">
        <w:rPr>
          <w:iCs/>
          <w:sz w:val="18"/>
          <w:szCs w:val="17"/>
        </w:rPr>
        <w:t>by</w:t>
      </w:r>
      <w:r w:rsidR="00C14D8A">
        <w:rPr>
          <w:iCs/>
          <w:sz w:val="18"/>
          <w:szCs w:val="17"/>
        </w:rPr>
        <w:t xml:space="preserve"> a</w:t>
      </w:r>
      <w:r w:rsidR="008C7D54">
        <w:rPr>
          <w:iCs/>
          <w:sz w:val="18"/>
          <w:szCs w:val="17"/>
        </w:rPr>
        <w:t xml:space="preserve"> </w:t>
      </w:r>
      <w:r w:rsidR="009B0F24">
        <w:rPr>
          <w:iCs/>
          <w:sz w:val="18"/>
          <w:szCs w:val="17"/>
        </w:rPr>
        <w:t>phase between 0.4π and 0.8π, and this is reflected in the group median). The lack of phase definition for digits 1 and 5 reflects the information lost by simply averaging phases across the group. Finally</w:t>
      </w:r>
      <w:r w:rsidR="008C7D54">
        <w:rPr>
          <w:iCs/>
          <w:sz w:val="18"/>
          <w:szCs w:val="17"/>
        </w:rPr>
        <w:t xml:space="preserve">, </w:t>
      </w:r>
      <w:r w:rsidR="009B0F24">
        <w:rPr>
          <w:iCs/>
          <w:sz w:val="18"/>
          <w:szCs w:val="17"/>
        </w:rPr>
        <w:t xml:space="preserve">Figure 5A shows </w:t>
      </w:r>
      <w:r w:rsidR="00F97900">
        <w:rPr>
          <w:iCs/>
          <w:sz w:val="18"/>
          <w:szCs w:val="17"/>
        </w:rPr>
        <w:t>the circular standard deviation of phase across the subjects within the MPM regions</w:t>
      </w:r>
      <w:r w:rsidR="00F67B9F">
        <w:rPr>
          <w:iCs/>
          <w:sz w:val="18"/>
          <w:szCs w:val="17"/>
        </w:rPr>
        <w:t>,</w:t>
      </w:r>
      <w:r w:rsidR="008C7D54">
        <w:rPr>
          <w:iCs/>
          <w:sz w:val="18"/>
          <w:szCs w:val="17"/>
        </w:rPr>
        <w:t xml:space="preserve"> the </w:t>
      </w:r>
      <w:r w:rsidR="00F97900">
        <w:rPr>
          <w:iCs/>
          <w:sz w:val="18"/>
          <w:szCs w:val="17"/>
        </w:rPr>
        <w:t xml:space="preserve">left digits have an average circular standard deviation of 1.08 radians and the right digits </w:t>
      </w:r>
      <w:r w:rsidR="00F67B9F">
        <w:rPr>
          <w:iCs/>
          <w:sz w:val="18"/>
          <w:szCs w:val="17"/>
        </w:rPr>
        <w:t xml:space="preserve">of </w:t>
      </w:r>
      <w:r w:rsidR="00F97900">
        <w:rPr>
          <w:iCs/>
          <w:sz w:val="18"/>
          <w:szCs w:val="17"/>
        </w:rPr>
        <w:t xml:space="preserve">1.22 radians. </w:t>
      </w:r>
    </w:p>
    <w:p w14:paraId="6A54EEA2" w14:textId="41EC86B9" w:rsidR="00E02560" w:rsidRDefault="00883FE3" w:rsidP="00451055">
      <w:pPr>
        <w:widowControl/>
        <w:autoSpaceDE/>
        <w:autoSpaceDN/>
        <w:adjustRightInd/>
        <w:spacing w:after="160" w:line="259" w:lineRule="auto"/>
        <w:jc w:val="both"/>
        <w:rPr>
          <w:iCs/>
          <w:sz w:val="18"/>
          <w:szCs w:val="17"/>
        </w:rPr>
      </w:pPr>
      <w:r>
        <w:rPr>
          <w:iCs/>
          <w:sz w:val="18"/>
          <w:szCs w:val="17"/>
        </w:rPr>
        <w:t xml:space="preserve">Figure 6 shows the spatial extent of the individual </w:t>
      </w:r>
      <w:r w:rsidR="00167062">
        <w:rPr>
          <w:iCs/>
          <w:sz w:val="18"/>
          <w:szCs w:val="17"/>
        </w:rPr>
        <w:t xml:space="preserve">subject digits </w:t>
      </w:r>
      <w:r>
        <w:rPr>
          <w:iCs/>
          <w:sz w:val="18"/>
          <w:szCs w:val="17"/>
        </w:rPr>
        <w:t>when transformed to a sta</w:t>
      </w:r>
      <w:r w:rsidR="00164971">
        <w:rPr>
          <w:iCs/>
          <w:sz w:val="18"/>
          <w:szCs w:val="17"/>
        </w:rPr>
        <w:t>ndard space in both surface (</w:t>
      </w:r>
      <w:r w:rsidR="00D32AD6">
        <w:rPr>
          <w:iCs/>
          <w:sz w:val="18"/>
          <w:szCs w:val="17"/>
        </w:rPr>
        <w:t xml:space="preserve">Fig. </w:t>
      </w:r>
      <w:r w:rsidR="00164971">
        <w:rPr>
          <w:iCs/>
          <w:sz w:val="18"/>
          <w:szCs w:val="17"/>
        </w:rPr>
        <w:t>6Ai and 6</w:t>
      </w:r>
      <w:r w:rsidR="00167062">
        <w:rPr>
          <w:iCs/>
          <w:sz w:val="18"/>
          <w:szCs w:val="17"/>
        </w:rPr>
        <w:t>B</w:t>
      </w:r>
      <w:r w:rsidR="00164971">
        <w:rPr>
          <w:iCs/>
          <w:sz w:val="18"/>
          <w:szCs w:val="17"/>
        </w:rPr>
        <w:t>i</w:t>
      </w:r>
      <w:r>
        <w:rPr>
          <w:iCs/>
          <w:sz w:val="18"/>
          <w:szCs w:val="17"/>
        </w:rPr>
        <w:t>) and volumetric (</w:t>
      </w:r>
      <w:r w:rsidR="00D07606">
        <w:rPr>
          <w:iCs/>
          <w:sz w:val="18"/>
          <w:szCs w:val="17"/>
        </w:rPr>
        <w:t xml:space="preserve">Fig. </w:t>
      </w:r>
      <w:r w:rsidR="00164971">
        <w:rPr>
          <w:iCs/>
          <w:sz w:val="18"/>
          <w:szCs w:val="17"/>
        </w:rPr>
        <w:t>6Ai</w:t>
      </w:r>
      <w:r w:rsidR="00167062">
        <w:rPr>
          <w:iCs/>
          <w:sz w:val="18"/>
          <w:szCs w:val="17"/>
        </w:rPr>
        <w:t>i</w:t>
      </w:r>
      <w:r w:rsidR="00164971">
        <w:rPr>
          <w:iCs/>
          <w:sz w:val="18"/>
          <w:szCs w:val="17"/>
        </w:rPr>
        <w:t xml:space="preserve"> and 6</w:t>
      </w:r>
      <w:r w:rsidR="00167062">
        <w:rPr>
          <w:iCs/>
          <w:sz w:val="18"/>
          <w:szCs w:val="17"/>
        </w:rPr>
        <w:t>B</w:t>
      </w:r>
      <w:r w:rsidR="00164971">
        <w:rPr>
          <w:iCs/>
          <w:sz w:val="18"/>
          <w:szCs w:val="17"/>
        </w:rPr>
        <w:t>ii</w:t>
      </w:r>
      <w:r>
        <w:rPr>
          <w:iCs/>
          <w:sz w:val="18"/>
          <w:szCs w:val="17"/>
        </w:rPr>
        <w:t>)</w:t>
      </w:r>
      <w:r w:rsidR="004A079C">
        <w:rPr>
          <w:iCs/>
          <w:sz w:val="18"/>
          <w:szCs w:val="17"/>
        </w:rPr>
        <w:t xml:space="preserve"> space, </w:t>
      </w:r>
      <w:r>
        <w:rPr>
          <w:iCs/>
          <w:sz w:val="18"/>
          <w:szCs w:val="17"/>
        </w:rPr>
        <w:t xml:space="preserve">both manually masked. Note that for surface ROIs these are projected to </w:t>
      </w:r>
      <w:proofErr w:type="spellStart"/>
      <w:r>
        <w:rPr>
          <w:iCs/>
          <w:sz w:val="18"/>
          <w:szCs w:val="17"/>
        </w:rPr>
        <w:t>Freesurfer’s</w:t>
      </w:r>
      <w:proofErr w:type="spellEnd"/>
      <w:r>
        <w:rPr>
          <w:iCs/>
          <w:sz w:val="18"/>
          <w:szCs w:val="17"/>
        </w:rPr>
        <w:t xml:space="preserve"> </w:t>
      </w:r>
      <w:proofErr w:type="spellStart"/>
      <w:r w:rsidRPr="00BE21E5">
        <w:rPr>
          <w:i/>
          <w:iCs/>
          <w:sz w:val="18"/>
          <w:szCs w:val="17"/>
        </w:rPr>
        <w:t>fsaverage</w:t>
      </w:r>
      <w:proofErr w:type="spellEnd"/>
      <w:r>
        <w:rPr>
          <w:iCs/>
          <w:sz w:val="18"/>
          <w:szCs w:val="17"/>
        </w:rPr>
        <w:t xml:space="preserve"> white matter surface, and surface areas will slightly vary depending on </w:t>
      </w:r>
      <w:r w:rsidR="001B603E">
        <w:rPr>
          <w:iCs/>
          <w:sz w:val="18"/>
          <w:szCs w:val="17"/>
        </w:rPr>
        <w:t xml:space="preserve">the cortical </w:t>
      </w:r>
      <w:r>
        <w:rPr>
          <w:iCs/>
          <w:sz w:val="18"/>
          <w:szCs w:val="17"/>
        </w:rPr>
        <w:t xml:space="preserve">surface of choice. </w:t>
      </w:r>
      <w:r w:rsidRPr="00BE21E5">
        <w:rPr>
          <w:iCs/>
          <w:sz w:val="18"/>
          <w:szCs w:val="17"/>
        </w:rPr>
        <w:t>Pink bars represent the group averaged spatial extent of each digit whilst the blue bar is the spatial extent of the corresponding MPM.</w:t>
      </w:r>
      <w:r>
        <w:rPr>
          <w:iCs/>
          <w:sz w:val="18"/>
          <w:szCs w:val="17"/>
        </w:rPr>
        <w:t xml:space="preserve"> </w:t>
      </w:r>
      <w:r w:rsidR="00F17122">
        <w:rPr>
          <w:iCs/>
          <w:sz w:val="18"/>
          <w:szCs w:val="17"/>
        </w:rPr>
        <w:t xml:space="preserve">A </w:t>
      </w:r>
      <w:r w:rsidR="00164971">
        <w:rPr>
          <w:iCs/>
          <w:sz w:val="18"/>
          <w:szCs w:val="17"/>
        </w:rPr>
        <w:t xml:space="preserve">two-factor ANOVA </w:t>
      </w:r>
      <w:r w:rsidR="00F17122">
        <w:rPr>
          <w:iCs/>
          <w:sz w:val="18"/>
          <w:szCs w:val="17"/>
        </w:rPr>
        <w:t xml:space="preserve">reveals a </w:t>
      </w:r>
      <w:r w:rsidR="00164971">
        <w:rPr>
          <w:iCs/>
          <w:sz w:val="18"/>
          <w:szCs w:val="17"/>
        </w:rPr>
        <w:t xml:space="preserve">statistically </w:t>
      </w:r>
      <w:r w:rsidR="00F17122">
        <w:rPr>
          <w:iCs/>
          <w:sz w:val="18"/>
          <w:szCs w:val="17"/>
        </w:rPr>
        <w:t>significant effect of digit allocation to ROI sizes (surface</w:t>
      </w:r>
      <w:r w:rsidR="00164971">
        <w:rPr>
          <w:iCs/>
          <w:sz w:val="18"/>
          <w:szCs w:val="17"/>
        </w:rPr>
        <w:t>:</w:t>
      </w:r>
      <w:r w:rsidR="00F17122">
        <w:rPr>
          <w:iCs/>
          <w:sz w:val="18"/>
          <w:szCs w:val="17"/>
        </w:rPr>
        <w:t xml:space="preserve"> </w:t>
      </w:r>
      <w:proofErr w:type="gramStart"/>
      <w:r w:rsidR="00164971">
        <w:rPr>
          <w:iCs/>
          <w:sz w:val="18"/>
          <w:szCs w:val="17"/>
        </w:rPr>
        <w:t>F(</w:t>
      </w:r>
      <w:proofErr w:type="gramEnd"/>
      <w:r w:rsidR="00164971">
        <w:rPr>
          <w:iCs/>
          <w:sz w:val="18"/>
          <w:szCs w:val="17"/>
        </w:rPr>
        <w:t>4,210) = 26.32, p=1.06 × 10</w:t>
      </w:r>
      <w:r w:rsidR="00164971" w:rsidRPr="00164971">
        <w:rPr>
          <w:iCs/>
          <w:sz w:val="18"/>
          <w:szCs w:val="17"/>
          <w:vertAlign w:val="superscript"/>
        </w:rPr>
        <w:t>-17</w:t>
      </w:r>
      <w:r w:rsidR="00164971">
        <w:rPr>
          <w:iCs/>
          <w:sz w:val="18"/>
          <w:szCs w:val="17"/>
        </w:rPr>
        <w:t xml:space="preserve">; volume: F(4,210) = </w:t>
      </w:r>
      <w:r w:rsidR="006E1EF8">
        <w:rPr>
          <w:iCs/>
          <w:sz w:val="18"/>
          <w:szCs w:val="17"/>
        </w:rPr>
        <w:t>19.90</w:t>
      </w:r>
      <w:r w:rsidR="00164971">
        <w:rPr>
          <w:iCs/>
          <w:sz w:val="18"/>
          <w:szCs w:val="17"/>
        </w:rPr>
        <w:t>, p=</w:t>
      </w:r>
      <w:r w:rsidR="006E1EF8">
        <w:rPr>
          <w:iCs/>
          <w:sz w:val="18"/>
          <w:szCs w:val="17"/>
        </w:rPr>
        <w:t>6.60× 10</w:t>
      </w:r>
      <w:r w:rsidR="006E1EF8">
        <w:rPr>
          <w:iCs/>
          <w:sz w:val="18"/>
          <w:szCs w:val="17"/>
          <w:vertAlign w:val="superscript"/>
        </w:rPr>
        <w:t>-14</w:t>
      </w:r>
      <w:r w:rsidR="00164971">
        <w:rPr>
          <w:iCs/>
          <w:sz w:val="18"/>
          <w:szCs w:val="17"/>
        </w:rPr>
        <w:t xml:space="preserve">). No effect of hand allocation was found (surface: </w:t>
      </w:r>
      <w:proofErr w:type="gramStart"/>
      <w:r w:rsidR="00164971">
        <w:rPr>
          <w:iCs/>
          <w:sz w:val="18"/>
          <w:szCs w:val="17"/>
        </w:rPr>
        <w:t>F(</w:t>
      </w:r>
      <w:proofErr w:type="gramEnd"/>
      <w:r w:rsidR="00164971">
        <w:rPr>
          <w:iCs/>
          <w:sz w:val="18"/>
          <w:szCs w:val="17"/>
        </w:rPr>
        <w:t xml:space="preserve">1,210) = 0.41, p=0.52; volume: F(1,210) = </w:t>
      </w:r>
      <w:r w:rsidR="006E1EF8">
        <w:rPr>
          <w:iCs/>
          <w:sz w:val="18"/>
          <w:szCs w:val="17"/>
        </w:rPr>
        <w:t>0.03</w:t>
      </w:r>
      <w:r w:rsidR="00164971">
        <w:rPr>
          <w:iCs/>
          <w:sz w:val="18"/>
          <w:szCs w:val="17"/>
        </w:rPr>
        <w:t>, p=</w:t>
      </w:r>
      <w:r w:rsidR="006E1EF8">
        <w:rPr>
          <w:iCs/>
          <w:sz w:val="18"/>
          <w:szCs w:val="17"/>
        </w:rPr>
        <w:t>0.86</w:t>
      </w:r>
      <w:r w:rsidR="00164971">
        <w:rPr>
          <w:iCs/>
          <w:sz w:val="18"/>
          <w:szCs w:val="17"/>
        </w:rPr>
        <w:t>) nor an interaction between the digit and hand allocation (surface: F(4,210) = 0</w:t>
      </w:r>
      <w:r w:rsidR="00E80D5D">
        <w:rPr>
          <w:iCs/>
          <w:sz w:val="18"/>
          <w:szCs w:val="17"/>
        </w:rPr>
        <w:t>.</w:t>
      </w:r>
      <w:r w:rsidR="00164971">
        <w:rPr>
          <w:iCs/>
          <w:sz w:val="18"/>
          <w:szCs w:val="17"/>
        </w:rPr>
        <w:t>1, p=0.</w:t>
      </w:r>
      <w:r w:rsidR="00E80D5D">
        <w:rPr>
          <w:iCs/>
          <w:sz w:val="18"/>
          <w:szCs w:val="17"/>
        </w:rPr>
        <w:t>98</w:t>
      </w:r>
      <w:r w:rsidR="00164971">
        <w:rPr>
          <w:iCs/>
          <w:sz w:val="18"/>
          <w:szCs w:val="17"/>
        </w:rPr>
        <w:t xml:space="preserve">; volume: F(4,210) = </w:t>
      </w:r>
      <w:r w:rsidR="006E1EF8">
        <w:rPr>
          <w:iCs/>
          <w:sz w:val="18"/>
          <w:szCs w:val="17"/>
        </w:rPr>
        <w:t>0.31</w:t>
      </w:r>
      <w:r w:rsidR="00164971">
        <w:rPr>
          <w:iCs/>
          <w:sz w:val="18"/>
          <w:szCs w:val="17"/>
        </w:rPr>
        <w:t>, p=</w:t>
      </w:r>
      <w:r w:rsidR="006E1EF8">
        <w:rPr>
          <w:iCs/>
          <w:sz w:val="18"/>
          <w:szCs w:val="17"/>
        </w:rPr>
        <w:t>0.87</w:t>
      </w:r>
      <w:r w:rsidR="00164971">
        <w:rPr>
          <w:iCs/>
          <w:sz w:val="18"/>
          <w:szCs w:val="17"/>
        </w:rPr>
        <w:t>)</w:t>
      </w:r>
      <w:r w:rsidR="006E1EF8">
        <w:rPr>
          <w:iCs/>
          <w:sz w:val="18"/>
          <w:szCs w:val="17"/>
        </w:rPr>
        <w:t>.</w:t>
      </w:r>
      <w:r w:rsidR="00DA5B10">
        <w:rPr>
          <w:iCs/>
          <w:sz w:val="18"/>
          <w:szCs w:val="17"/>
        </w:rPr>
        <w:t xml:space="preserve"> </w:t>
      </w:r>
      <w:r w:rsidR="00B65052">
        <w:rPr>
          <w:iCs/>
          <w:sz w:val="18"/>
          <w:szCs w:val="17"/>
        </w:rPr>
        <w:t>Since there was no significant difference in hand allocation between left and right, p</w:t>
      </w:r>
      <w:r w:rsidR="00DA5B10">
        <w:rPr>
          <w:iCs/>
          <w:sz w:val="18"/>
          <w:szCs w:val="17"/>
        </w:rPr>
        <w:t>ost-hoc</w:t>
      </w:r>
      <w:r w:rsidR="00ED11C8">
        <w:rPr>
          <w:iCs/>
          <w:sz w:val="18"/>
          <w:szCs w:val="17"/>
        </w:rPr>
        <w:t xml:space="preserve"> testing </w:t>
      </w:r>
      <w:r w:rsidR="00B65052">
        <w:rPr>
          <w:iCs/>
          <w:sz w:val="18"/>
          <w:szCs w:val="17"/>
        </w:rPr>
        <w:t xml:space="preserve">was performed on data from both hands combined. Figures 6Ci and 6Cii </w:t>
      </w:r>
      <w:r w:rsidR="00ED11C8">
        <w:rPr>
          <w:iCs/>
          <w:sz w:val="18"/>
          <w:szCs w:val="17"/>
        </w:rPr>
        <w:t xml:space="preserve">highlight where </w:t>
      </w:r>
      <w:r w:rsidR="00693302">
        <w:rPr>
          <w:iCs/>
          <w:sz w:val="18"/>
          <w:szCs w:val="17"/>
        </w:rPr>
        <w:t>significant</w:t>
      </w:r>
      <w:r w:rsidR="00DA5B10">
        <w:rPr>
          <w:iCs/>
          <w:sz w:val="18"/>
          <w:szCs w:val="17"/>
        </w:rPr>
        <w:t xml:space="preserve"> differences in digit sizes </w:t>
      </w:r>
      <w:r w:rsidR="00ED11C8">
        <w:rPr>
          <w:iCs/>
          <w:sz w:val="18"/>
          <w:szCs w:val="17"/>
        </w:rPr>
        <w:t>occur</w:t>
      </w:r>
      <w:r w:rsidR="00E67892" w:rsidRPr="00E67892">
        <w:rPr>
          <w:iCs/>
          <w:sz w:val="18"/>
          <w:szCs w:val="17"/>
        </w:rPr>
        <w:t xml:space="preserve"> </w:t>
      </w:r>
      <w:r w:rsidR="00E67892">
        <w:rPr>
          <w:iCs/>
          <w:sz w:val="18"/>
          <w:szCs w:val="17"/>
        </w:rPr>
        <w:t>respectively for surface and volume analysis</w:t>
      </w:r>
      <w:r w:rsidR="00DA5B10">
        <w:rPr>
          <w:iCs/>
          <w:sz w:val="18"/>
          <w:szCs w:val="17"/>
        </w:rPr>
        <w:t xml:space="preserve">, </w:t>
      </w:r>
      <w:r w:rsidR="00ED11C8">
        <w:rPr>
          <w:iCs/>
          <w:sz w:val="18"/>
          <w:szCs w:val="17"/>
        </w:rPr>
        <w:t xml:space="preserve">with </w:t>
      </w:r>
      <w:r w:rsidR="00DA5B10">
        <w:rPr>
          <w:iCs/>
          <w:sz w:val="18"/>
          <w:szCs w:val="17"/>
        </w:rPr>
        <w:t>the p-values of significant differences depicted in</w:t>
      </w:r>
      <w:r w:rsidR="00B65052">
        <w:rPr>
          <w:iCs/>
          <w:sz w:val="18"/>
          <w:szCs w:val="17"/>
        </w:rPr>
        <w:t xml:space="preserve"> matrices</w:t>
      </w:r>
      <w:r w:rsidR="00DA5B10">
        <w:rPr>
          <w:iCs/>
          <w:sz w:val="18"/>
          <w:szCs w:val="17"/>
        </w:rPr>
        <w:t xml:space="preserve">. In short, we observe that the size </w:t>
      </w:r>
      <w:r w:rsidR="000D6E9F">
        <w:rPr>
          <w:iCs/>
          <w:sz w:val="18"/>
          <w:szCs w:val="17"/>
        </w:rPr>
        <w:t xml:space="preserve">of </w:t>
      </w:r>
      <w:r w:rsidR="00DA5B10">
        <w:rPr>
          <w:iCs/>
          <w:sz w:val="18"/>
          <w:szCs w:val="17"/>
        </w:rPr>
        <w:t>D5 is considerably small</w:t>
      </w:r>
      <w:r w:rsidR="00ED11C8">
        <w:rPr>
          <w:iCs/>
          <w:sz w:val="18"/>
          <w:szCs w:val="17"/>
        </w:rPr>
        <w:t>er than all other digits in both the surface and volumetric maps, whilst D3 is smaller than D1 and D4</w:t>
      </w:r>
      <w:r w:rsidR="00FB04CA" w:rsidRPr="00FB04CA">
        <w:rPr>
          <w:iCs/>
          <w:sz w:val="18"/>
          <w:szCs w:val="17"/>
        </w:rPr>
        <w:t xml:space="preserve"> </w:t>
      </w:r>
      <w:r w:rsidR="00FB04CA">
        <w:rPr>
          <w:iCs/>
          <w:sz w:val="18"/>
          <w:szCs w:val="17"/>
        </w:rPr>
        <w:t>in surface space</w:t>
      </w:r>
      <w:r w:rsidR="00ED11C8">
        <w:rPr>
          <w:iCs/>
          <w:sz w:val="18"/>
          <w:szCs w:val="17"/>
        </w:rPr>
        <w:t xml:space="preserve">. </w:t>
      </w:r>
      <w:r w:rsidR="00313BC4">
        <w:rPr>
          <w:iCs/>
          <w:sz w:val="18"/>
          <w:szCs w:val="17"/>
        </w:rPr>
        <w:t>The MPMs sizes (blue bars)</w:t>
      </w:r>
      <w:r w:rsidR="00ED11C8">
        <w:rPr>
          <w:iCs/>
          <w:sz w:val="18"/>
          <w:szCs w:val="17"/>
        </w:rPr>
        <w:t xml:space="preserve"> </w:t>
      </w:r>
      <w:r w:rsidR="00313BC4">
        <w:rPr>
          <w:iCs/>
          <w:sz w:val="18"/>
          <w:szCs w:val="17"/>
        </w:rPr>
        <w:t xml:space="preserve">follow a similar trend to the group averages, particularly </w:t>
      </w:r>
      <w:r w:rsidR="00774256">
        <w:rPr>
          <w:iCs/>
          <w:sz w:val="18"/>
          <w:szCs w:val="17"/>
        </w:rPr>
        <w:t>for</w:t>
      </w:r>
      <w:r w:rsidR="00313BC4">
        <w:rPr>
          <w:iCs/>
          <w:sz w:val="18"/>
          <w:szCs w:val="17"/>
        </w:rPr>
        <w:t xml:space="preserve"> the left digits. However, we observe in the </w:t>
      </w:r>
      <w:r w:rsidR="0070565F">
        <w:rPr>
          <w:iCs/>
          <w:sz w:val="18"/>
          <w:szCs w:val="17"/>
        </w:rPr>
        <w:t>surface-based</w:t>
      </w:r>
      <w:r w:rsidR="00313BC4">
        <w:rPr>
          <w:iCs/>
          <w:sz w:val="18"/>
          <w:szCs w:val="17"/>
        </w:rPr>
        <w:t xml:space="preserve"> analysis that the size of D4 in the MPM is notably larger than the group average size</w:t>
      </w:r>
      <w:r w:rsidR="00E67892">
        <w:rPr>
          <w:iCs/>
          <w:sz w:val="18"/>
          <w:szCs w:val="17"/>
        </w:rPr>
        <w:t>,</w:t>
      </w:r>
      <w:r w:rsidR="00E02560">
        <w:rPr>
          <w:iCs/>
          <w:sz w:val="18"/>
          <w:szCs w:val="17"/>
        </w:rPr>
        <w:t xml:space="preserve"> </w:t>
      </w:r>
      <w:r w:rsidR="00774256">
        <w:rPr>
          <w:iCs/>
          <w:sz w:val="18"/>
          <w:szCs w:val="17"/>
        </w:rPr>
        <w:t xml:space="preserve">whilst </w:t>
      </w:r>
      <w:r w:rsidR="00E02560">
        <w:rPr>
          <w:iCs/>
          <w:sz w:val="18"/>
          <w:szCs w:val="17"/>
        </w:rPr>
        <w:t>D5 is markedly smaller</w:t>
      </w:r>
      <w:r w:rsidR="00E67892" w:rsidRPr="00E67892">
        <w:rPr>
          <w:iCs/>
          <w:sz w:val="18"/>
          <w:szCs w:val="17"/>
        </w:rPr>
        <w:t xml:space="preserve"> </w:t>
      </w:r>
      <w:r w:rsidR="00E67892">
        <w:rPr>
          <w:iCs/>
          <w:sz w:val="18"/>
          <w:szCs w:val="17"/>
        </w:rPr>
        <w:t>in all cases</w:t>
      </w:r>
      <w:r w:rsidR="00C52E75">
        <w:rPr>
          <w:iCs/>
          <w:sz w:val="18"/>
          <w:szCs w:val="17"/>
        </w:rPr>
        <w:t>.</w:t>
      </w:r>
    </w:p>
    <w:p w14:paraId="136E908A" w14:textId="5AAB2617" w:rsidR="00C52E75" w:rsidRDefault="004A079C" w:rsidP="00451055">
      <w:pPr>
        <w:widowControl/>
        <w:autoSpaceDE/>
        <w:autoSpaceDN/>
        <w:adjustRightInd/>
        <w:spacing w:after="160" w:line="259" w:lineRule="auto"/>
        <w:jc w:val="both"/>
        <w:rPr>
          <w:iCs/>
          <w:sz w:val="18"/>
          <w:szCs w:val="17"/>
        </w:rPr>
      </w:pPr>
      <w:r>
        <w:rPr>
          <w:iCs/>
          <w:sz w:val="18"/>
          <w:szCs w:val="17"/>
        </w:rPr>
        <w:t>V</w:t>
      </w:r>
      <w:r w:rsidR="00C52E75">
        <w:rPr>
          <w:iCs/>
          <w:sz w:val="18"/>
          <w:szCs w:val="17"/>
        </w:rPr>
        <w:t>alidation result</w:t>
      </w:r>
      <w:r w:rsidR="000740D6">
        <w:rPr>
          <w:iCs/>
          <w:sz w:val="18"/>
          <w:szCs w:val="17"/>
        </w:rPr>
        <w:t>s</w:t>
      </w:r>
      <w:r w:rsidR="00C52E75">
        <w:rPr>
          <w:iCs/>
          <w:sz w:val="18"/>
          <w:szCs w:val="17"/>
        </w:rPr>
        <w:t xml:space="preserve"> </w:t>
      </w:r>
      <w:r>
        <w:rPr>
          <w:iCs/>
          <w:sz w:val="18"/>
          <w:szCs w:val="17"/>
        </w:rPr>
        <w:t>are provided</w:t>
      </w:r>
      <w:r w:rsidR="00C52E75">
        <w:rPr>
          <w:iCs/>
          <w:sz w:val="18"/>
          <w:szCs w:val="17"/>
        </w:rPr>
        <w:t xml:space="preserve"> in Figure 7. </w:t>
      </w:r>
      <w:r w:rsidR="0070565F">
        <w:rPr>
          <w:iCs/>
          <w:sz w:val="18"/>
          <w:szCs w:val="17"/>
        </w:rPr>
        <w:t>First,</w:t>
      </w:r>
      <w:r w:rsidR="00C52E75">
        <w:rPr>
          <w:iCs/>
          <w:sz w:val="18"/>
          <w:szCs w:val="17"/>
        </w:rPr>
        <w:t xml:space="preserve"> the blurring metric </w:t>
      </w:r>
      <w:r w:rsidR="00E17F58">
        <w:rPr>
          <w:iCs/>
          <w:sz w:val="18"/>
          <w:szCs w:val="17"/>
        </w:rPr>
        <w:t>(Fig</w:t>
      </w:r>
      <w:r w:rsidR="00E67892">
        <w:rPr>
          <w:iCs/>
          <w:sz w:val="18"/>
          <w:szCs w:val="17"/>
        </w:rPr>
        <w:t xml:space="preserve">. </w:t>
      </w:r>
      <w:r w:rsidR="006A4668">
        <w:rPr>
          <w:iCs/>
          <w:sz w:val="18"/>
          <w:szCs w:val="17"/>
        </w:rPr>
        <w:t>7A</w:t>
      </w:r>
      <w:r w:rsidR="00E17F58">
        <w:rPr>
          <w:iCs/>
          <w:sz w:val="18"/>
          <w:szCs w:val="17"/>
        </w:rPr>
        <w:t xml:space="preserve">) </w:t>
      </w:r>
      <w:r w:rsidR="00C52E75">
        <w:rPr>
          <w:iCs/>
          <w:sz w:val="18"/>
          <w:szCs w:val="17"/>
        </w:rPr>
        <w:t>show</w:t>
      </w:r>
      <w:r w:rsidR="001D76C2">
        <w:rPr>
          <w:iCs/>
          <w:sz w:val="18"/>
          <w:szCs w:val="17"/>
        </w:rPr>
        <w:t>s</w:t>
      </w:r>
      <w:r w:rsidR="00C52E75">
        <w:rPr>
          <w:iCs/>
          <w:sz w:val="18"/>
          <w:szCs w:val="17"/>
        </w:rPr>
        <w:t xml:space="preserve"> the </w:t>
      </w:r>
      <w:r w:rsidR="00E67892">
        <w:rPr>
          <w:iCs/>
          <w:sz w:val="18"/>
          <w:szCs w:val="17"/>
        </w:rPr>
        <w:t>highest</w:t>
      </w:r>
      <w:r w:rsidR="00C52E75">
        <w:rPr>
          <w:iCs/>
          <w:sz w:val="18"/>
          <w:szCs w:val="17"/>
        </w:rPr>
        <w:t xml:space="preserve"> overlap </w:t>
      </w:r>
      <w:r w:rsidR="00253F20">
        <w:rPr>
          <w:iCs/>
          <w:sz w:val="18"/>
          <w:szCs w:val="17"/>
        </w:rPr>
        <w:t xml:space="preserve">(i.e. lowest blurring metric) in D4, followed by </w:t>
      </w:r>
      <w:r w:rsidR="00693302">
        <w:rPr>
          <w:iCs/>
          <w:sz w:val="18"/>
          <w:szCs w:val="17"/>
        </w:rPr>
        <w:t>D2, D1, D3</w:t>
      </w:r>
      <w:r w:rsidR="00805AB1">
        <w:rPr>
          <w:iCs/>
          <w:sz w:val="18"/>
          <w:szCs w:val="17"/>
        </w:rPr>
        <w:t>, with</w:t>
      </w:r>
      <w:r w:rsidR="00693302">
        <w:rPr>
          <w:iCs/>
          <w:sz w:val="18"/>
          <w:szCs w:val="17"/>
        </w:rPr>
        <w:t xml:space="preserve"> D5 </w:t>
      </w:r>
      <w:r w:rsidR="00805AB1">
        <w:rPr>
          <w:iCs/>
          <w:sz w:val="18"/>
          <w:szCs w:val="17"/>
        </w:rPr>
        <w:t xml:space="preserve">displaying </w:t>
      </w:r>
      <w:r w:rsidR="00693302">
        <w:rPr>
          <w:iCs/>
          <w:sz w:val="18"/>
          <w:szCs w:val="17"/>
        </w:rPr>
        <w:t xml:space="preserve">a much higher blurring metric compared to the other digits. </w:t>
      </w:r>
      <w:r w:rsidR="005D5BEF">
        <w:rPr>
          <w:iCs/>
          <w:sz w:val="18"/>
          <w:szCs w:val="17"/>
        </w:rPr>
        <w:t xml:space="preserve">We also see that the blurring metric for the surface maps is lower than their volumetric counterparts, which </w:t>
      </w:r>
      <w:r w:rsidR="00BF11F2">
        <w:rPr>
          <w:iCs/>
          <w:sz w:val="18"/>
          <w:szCs w:val="17"/>
        </w:rPr>
        <w:t>conforms</w:t>
      </w:r>
      <w:r w:rsidR="005D5BEF">
        <w:rPr>
          <w:iCs/>
          <w:sz w:val="18"/>
          <w:szCs w:val="17"/>
        </w:rPr>
        <w:t xml:space="preserve"> with previous studies </w:t>
      </w:r>
      <w:r w:rsidR="00D07B77">
        <w:rPr>
          <w:iCs/>
          <w:sz w:val="18"/>
          <w:szCs w:val="17"/>
        </w:rPr>
        <w:fldChar w:fldCharType="begin" w:fldLock="1"/>
      </w:r>
      <w:r w:rsidR="00607DCD">
        <w:rPr>
          <w:iCs/>
          <w:sz w:val="18"/>
          <w:szCs w:val="17"/>
        </w:rPr>
        <w:instrText>ADDIN CSL_CITATION {"citationItems":[{"id":"ITEM-1","itemData":{"DOI":"10.1093/cercor/bhu277","ISBN":"1460-2199 (Electronic) 1047-3211 (Linking)","ISSN":"1047-3211","PMID":"25452571","abstract":"The human visual system contains an array of topographically organized regions. Identifying these regions in individual subjects is a powerful approach to group-level statistical analysis, but this is not always feasible. We addressed this limitation by generating probabilistic maps of visual topographic areas in 2 standardized spaces suitable for use with adult human brains. Using standard fMRI paradigms, we identified 25 topographic maps in a large population of individual subjects (N = 53) and transformed them into either a surface- or volume-based standardized space. Here, we provide a quantitative characterization of the inter-subject variability within and across visual regions, including the likelihood that a given point would be classified as a part of any region (full probability map) and the most probable region for any given point (maximum probability map). By evaluating the topographic organization across the whole of visual cortex, we provide new information about the organization of individual visual field maps and large-scale biases in visual field coverage. Finally, we validate each atlas for use with independent subjects. Overall, the probabilistic atlases quantify the variability of topographic representations in human cortex and provide a useful reference for comparing data across studies that can be transformed into these standard spaces.","author":[{"dropping-particle":"","family":"Wang","given":"Liang","non-dropping-particle":"","parse-names":false,"suffix":""},{"dropping-particle":"","family":"Mruczek","given":"Ryan E.B.","non-dropping-particle":"","parse-names":false,"suffix":""},{"dropping-particle":"","family":"Arcaro","given":"Michael J.","non-dropping-particle":"","parse-names":false,"suffix":""},{"dropping-particle":"","family":"Kastner","given":"Sabine","non-dropping-particle":"","parse-names":false,"suffix":""}],"container-title":"Cerebral Cortex","id":"ITEM-1","issue":"10","issued":{"date-parts":[["2015","10"]]},"page":"3911-3931","title":"Probabilistic Maps of Visual Topography in Human Cortex","type":"article-journal","volume":"25"},"uris":["http://www.mendeley.com/documents/?uuid=d7247de7-1efe-4614-a0b2-9a46759a11ee"]},{"id":"ITEM-2","itemData":{"DOI":"10.1002/(SICI)1097-0193(1999)8:4&lt;272::AID-HBM10&gt;3.0.CO;2-4","ISSN":"1065-9471","abstract":"The neurons of the human cerebral cortex are arranged in a highly folded sheet, with the majority of the cortical surface area buried in folds. Cortical maps are typically arranged with a topography oriented parallel to the cortical surface. Despite this unambiguous sheetlike geometry, the most commonly used coordinate systems for localizing cortical features are based on 3-D stereotaxic coordinates rather than on position relative to the 2-D cortical sheet. In order to address the need for a more natural surface-based coordinate system for the cortex, we have developed a means for generating an average folding pattern across a large number of individual subjects as a function on the unit sphere and of nonrigidly aligning each individual with the average. This establishes a spherical surface-based coordinate system that is adapted to the folding pattern of each individual subject, allowing for much higher localization accuracy of structural and functional features of the human brain.","author":[{"dropping-particle":"","family":"Fischl","given":"Bruce","non-dropping-particle":"","parse-names":false,"suffix":""},{"dropping-particle":"","family":"Sereno","given":"Martin I.","non-dropping-particle":"","parse-names":false,"suffix":""},{"dropping-particle":"","family":"Tootell","given":"Roger B.H.","non-dropping-particle":"","parse-names":false,"suffix":""},{"dropping-particle":"","family":"Dale","given":"Anders M.","non-dropping-particle":"","parse-names":false,"suffix":""}],"container-title":"Human Brain Mapping","id":"ITEM-2","issue":"4","issued":{"date-parts":[["1999"]]},"page":"272-284","title":"High-resolution intersubject averaging and a coordinate system for the cortical surface","type":"article-journal","volume":"8"},"uris":["http://www.mendeley.com/documents/?uuid=85beb31c-8af0-4243-bf5a-2843d158e7c4"]}],"mendeley":{"formattedCitation":"(Fischl et al., 1999b; Wang et al., 2015)","plainTextFormattedCitation":"(Fischl et al., 1999b; Wang et al., 2015)","previouslyFormattedCitation":"(Fischl et al., 1999b; Wang et al., 2015)"},"properties":{"noteIndex":0},"schema":"https://github.com/citation-style-language/schema/raw/master/csl-citation.json"}</w:instrText>
      </w:r>
      <w:r w:rsidR="00D07B77">
        <w:rPr>
          <w:iCs/>
          <w:sz w:val="18"/>
          <w:szCs w:val="17"/>
        </w:rPr>
        <w:fldChar w:fldCharType="separate"/>
      </w:r>
      <w:r w:rsidR="00D07B77" w:rsidRPr="00D07B77">
        <w:rPr>
          <w:iCs/>
          <w:noProof/>
          <w:sz w:val="18"/>
          <w:szCs w:val="17"/>
        </w:rPr>
        <w:t>(Fischl et al., 1999b; Wang et al., 2015)</w:t>
      </w:r>
      <w:r w:rsidR="00D07B77">
        <w:rPr>
          <w:iCs/>
          <w:sz w:val="18"/>
          <w:szCs w:val="17"/>
        </w:rPr>
        <w:fldChar w:fldCharType="end"/>
      </w:r>
      <w:r w:rsidR="009C081D">
        <w:rPr>
          <w:iCs/>
          <w:sz w:val="18"/>
          <w:szCs w:val="17"/>
        </w:rPr>
        <w:t xml:space="preserve">. </w:t>
      </w:r>
      <w:r w:rsidR="001D76C2">
        <w:rPr>
          <w:iCs/>
          <w:sz w:val="18"/>
          <w:szCs w:val="17"/>
        </w:rPr>
        <w:t>L</w:t>
      </w:r>
      <w:r w:rsidR="00CB0BB4">
        <w:rPr>
          <w:iCs/>
          <w:sz w:val="18"/>
          <w:szCs w:val="17"/>
        </w:rPr>
        <w:t>eave-one-out</w:t>
      </w:r>
      <w:r w:rsidR="003D7F96">
        <w:rPr>
          <w:iCs/>
          <w:sz w:val="18"/>
          <w:szCs w:val="17"/>
        </w:rPr>
        <w:t xml:space="preserve"> validation results </w:t>
      </w:r>
      <w:r w:rsidR="00BE448A">
        <w:rPr>
          <w:iCs/>
          <w:sz w:val="18"/>
          <w:szCs w:val="17"/>
        </w:rPr>
        <w:t xml:space="preserve">are depicted as the matrices of the average central tendency results from all 22 iterations </w:t>
      </w:r>
      <w:r w:rsidR="000C75D0">
        <w:rPr>
          <w:iCs/>
          <w:sz w:val="18"/>
          <w:szCs w:val="17"/>
        </w:rPr>
        <w:t>of</w:t>
      </w:r>
      <w:r w:rsidR="009C081D">
        <w:rPr>
          <w:iCs/>
          <w:sz w:val="18"/>
          <w:szCs w:val="17"/>
        </w:rPr>
        <w:t xml:space="preserve"> </w:t>
      </w:r>
      <w:r w:rsidR="006C15B4">
        <w:rPr>
          <w:iCs/>
          <w:sz w:val="18"/>
          <w:szCs w:val="17"/>
        </w:rPr>
        <w:t>the FPMs and MPMs</w:t>
      </w:r>
      <w:r w:rsidR="00951FAF">
        <w:rPr>
          <w:iCs/>
          <w:sz w:val="18"/>
          <w:szCs w:val="17"/>
        </w:rPr>
        <w:t xml:space="preserve">. For the </w:t>
      </w:r>
      <w:r w:rsidR="004A7DE9">
        <w:rPr>
          <w:iCs/>
          <w:sz w:val="18"/>
          <w:szCs w:val="17"/>
        </w:rPr>
        <w:t>F</w:t>
      </w:r>
      <w:r w:rsidR="00951FAF">
        <w:rPr>
          <w:iCs/>
          <w:sz w:val="18"/>
          <w:szCs w:val="17"/>
        </w:rPr>
        <w:t>PMs</w:t>
      </w:r>
      <w:r w:rsidR="00BD183E">
        <w:rPr>
          <w:iCs/>
          <w:sz w:val="18"/>
          <w:szCs w:val="17"/>
        </w:rPr>
        <w:t xml:space="preserve"> (Fig. 7B)</w:t>
      </w:r>
      <w:r w:rsidR="00BF21B5">
        <w:rPr>
          <w:iCs/>
          <w:sz w:val="18"/>
          <w:szCs w:val="17"/>
        </w:rPr>
        <w:t xml:space="preserve">, </w:t>
      </w:r>
      <w:r w:rsidR="00805AB1">
        <w:rPr>
          <w:iCs/>
          <w:sz w:val="18"/>
          <w:szCs w:val="17"/>
        </w:rPr>
        <w:t>it can be seen</w:t>
      </w:r>
      <w:r w:rsidR="00BF21B5">
        <w:rPr>
          <w:iCs/>
          <w:sz w:val="18"/>
          <w:szCs w:val="17"/>
        </w:rPr>
        <w:t xml:space="preserve"> that</w:t>
      </w:r>
      <w:r w:rsidR="00E67892">
        <w:rPr>
          <w:iCs/>
          <w:sz w:val="18"/>
          <w:szCs w:val="17"/>
        </w:rPr>
        <w:t>,</w:t>
      </w:r>
      <w:r w:rsidR="00BF21B5">
        <w:rPr>
          <w:iCs/>
          <w:sz w:val="18"/>
          <w:szCs w:val="17"/>
        </w:rPr>
        <w:t xml:space="preserve"> in most cases</w:t>
      </w:r>
      <w:r w:rsidR="00E67892">
        <w:rPr>
          <w:iCs/>
          <w:sz w:val="18"/>
          <w:szCs w:val="17"/>
        </w:rPr>
        <w:t>,</w:t>
      </w:r>
      <w:r w:rsidR="00BF21B5">
        <w:rPr>
          <w:iCs/>
          <w:sz w:val="18"/>
          <w:szCs w:val="17"/>
        </w:rPr>
        <w:t xml:space="preserve"> the diagonal element </w:t>
      </w:r>
      <w:r w:rsidR="00E314FD">
        <w:rPr>
          <w:iCs/>
          <w:sz w:val="18"/>
          <w:szCs w:val="17"/>
        </w:rPr>
        <w:t xml:space="preserve">of the central tendency matrices is the largest in each row, </w:t>
      </w:r>
      <w:r w:rsidR="00A65910">
        <w:rPr>
          <w:iCs/>
          <w:sz w:val="18"/>
          <w:szCs w:val="17"/>
        </w:rPr>
        <w:t xml:space="preserve">implying </w:t>
      </w:r>
      <w:r w:rsidR="00D6218E">
        <w:rPr>
          <w:iCs/>
          <w:sz w:val="18"/>
          <w:szCs w:val="17"/>
        </w:rPr>
        <w:t>that the</w:t>
      </w:r>
      <w:r w:rsidR="003067DE">
        <w:rPr>
          <w:iCs/>
          <w:sz w:val="18"/>
          <w:szCs w:val="17"/>
        </w:rPr>
        <w:t xml:space="preserve"> </w:t>
      </w:r>
      <w:r w:rsidR="004A7DE9">
        <w:rPr>
          <w:iCs/>
          <w:sz w:val="18"/>
          <w:szCs w:val="17"/>
        </w:rPr>
        <w:t xml:space="preserve">FPMs </w:t>
      </w:r>
      <w:r w:rsidR="004704F6">
        <w:rPr>
          <w:iCs/>
          <w:sz w:val="18"/>
          <w:szCs w:val="17"/>
        </w:rPr>
        <w:t>built from</w:t>
      </w:r>
      <w:r w:rsidR="004A7DE9">
        <w:rPr>
          <w:iCs/>
          <w:sz w:val="18"/>
          <w:szCs w:val="17"/>
        </w:rPr>
        <w:t xml:space="preserve"> 2</w:t>
      </w:r>
      <w:r w:rsidR="00EF4BB7">
        <w:rPr>
          <w:iCs/>
          <w:sz w:val="18"/>
          <w:szCs w:val="17"/>
        </w:rPr>
        <w:t xml:space="preserve">1 subjects </w:t>
      </w:r>
      <w:r w:rsidR="00BC2853">
        <w:rPr>
          <w:iCs/>
          <w:sz w:val="18"/>
          <w:szCs w:val="17"/>
        </w:rPr>
        <w:t xml:space="preserve">show high overlap with the </w:t>
      </w:r>
      <w:r w:rsidR="004704F6">
        <w:rPr>
          <w:iCs/>
          <w:sz w:val="18"/>
          <w:szCs w:val="17"/>
        </w:rPr>
        <w:t xml:space="preserve">ROI locations of </w:t>
      </w:r>
      <w:r w:rsidR="00C8504C">
        <w:rPr>
          <w:iCs/>
          <w:sz w:val="18"/>
          <w:szCs w:val="17"/>
        </w:rPr>
        <w:t>a novel</w:t>
      </w:r>
      <w:r w:rsidR="004704F6">
        <w:rPr>
          <w:iCs/>
          <w:sz w:val="18"/>
          <w:szCs w:val="17"/>
          <w:vertAlign w:val="superscript"/>
        </w:rPr>
        <w:t xml:space="preserve"> </w:t>
      </w:r>
      <w:r w:rsidR="004704F6">
        <w:rPr>
          <w:iCs/>
          <w:sz w:val="18"/>
          <w:szCs w:val="17"/>
        </w:rPr>
        <w:t>subject.</w:t>
      </w:r>
      <w:r w:rsidR="00A733A4">
        <w:rPr>
          <w:iCs/>
          <w:sz w:val="18"/>
          <w:szCs w:val="17"/>
        </w:rPr>
        <w:t xml:space="preserve"> </w:t>
      </w:r>
      <w:r w:rsidR="00442EBD">
        <w:rPr>
          <w:iCs/>
          <w:sz w:val="18"/>
          <w:szCs w:val="17"/>
        </w:rPr>
        <w:t>This is the case for all digits other than D5 in both hands</w:t>
      </w:r>
      <w:r w:rsidR="008130D9">
        <w:rPr>
          <w:iCs/>
          <w:sz w:val="18"/>
          <w:szCs w:val="17"/>
        </w:rPr>
        <w:t xml:space="preserve"> (both</w:t>
      </w:r>
      <w:r w:rsidR="00153DED">
        <w:rPr>
          <w:iCs/>
          <w:sz w:val="18"/>
          <w:szCs w:val="17"/>
        </w:rPr>
        <w:t xml:space="preserve"> in</w:t>
      </w:r>
      <w:r w:rsidR="008130D9">
        <w:rPr>
          <w:iCs/>
          <w:sz w:val="18"/>
          <w:szCs w:val="17"/>
        </w:rPr>
        <w:t xml:space="preserve"> the surface and volume representations)</w:t>
      </w:r>
      <w:r w:rsidR="00442EBD">
        <w:rPr>
          <w:iCs/>
          <w:sz w:val="18"/>
          <w:szCs w:val="17"/>
        </w:rPr>
        <w:t>, where</w:t>
      </w:r>
      <w:r w:rsidR="001D76C2">
        <w:rPr>
          <w:iCs/>
          <w:sz w:val="18"/>
          <w:szCs w:val="17"/>
        </w:rPr>
        <w:t>as</w:t>
      </w:r>
      <w:r w:rsidR="00442EBD">
        <w:rPr>
          <w:iCs/>
          <w:sz w:val="18"/>
          <w:szCs w:val="17"/>
        </w:rPr>
        <w:t xml:space="preserve"> the central tendency for D</w:t>
      </w:r>
      <w:r w:rsidR="008130D9">
        <w:rPr>
          <w:iCs/>
          <w:sz w:val="18"/>
          <w:szCs w:val="17"/>
        </w:rPr>
        <w:t>4 is</w:t>
      </w:r>
      <w:r w:rsidR="00CC7443">
        <w:rPr>
          <w:iCs/>
          <w:sz w:val="18"/>
          <w:szCs w:val="17"/>
        </w:rPr>
        <w:t xml:space="preserve"> the dominant value</w:t>
      </w:r>
      <w:r w:rsidR="00C8504C">
        <w:rPr>
          <w:iCs/>
          <w:sz w:val="18"/>
          <w:szCs w:val="17"/>
        </w:rPr>
        <w:t xml:space="preserve">, suggesting that the </w:t>
      </w:r>
      <w:r w:rsidR="00BC1F56">
        <w:rPr>
          <w:iCs/>
          <w:sz w:val="18"/>
          <w:szCs w:val="17"/>
        </w:rPr>
        <w:t>F</w:t>
      </w:r>
      <w:r w:rsidR="00C8504C">
        <w:rPr>
          <w:iCs/>
          <w:sz w:val="18"/>
          <w:szCs w:val="17"/>
        </w:rPr>
        <w:t>PM for D4 regularly overlaps with a subject</w:t>
      </w:r>
      <w:r w:rsidR="00153DED">
        <w:rPr>
          <w:iCs/>
          <w:sz w:val="18"/>
          <w:szCs w:val="17"/>
        </w:rPr>
        <w:t>’</w:t>
      </w:r>
      <w:r w:rsidR="00C8504C">
        <w:rPr>
          <w:iCs/>
          <w:sz w:val="18"/>
          <w:szCs w:val="17"/>
        </w:rPr>
        <w:t xml:space="preserve">s D5. </w:t>
      </w:r>
      <w:r w:rsidR="00E0277A">
        <w:rPr>
          <w:iCs/>
          <w:sz w:val="18"/>
          <w:szCs w:val="17"/>
        </w:rPr>
        <w:t>I</w:t>
      </w:r>
      <w:r w:rsidR="00013B1D">
        <w:rPr>
          <w:iCs/>
          <w:sz w:val="18"/>
          <w:szCs w:val="17"/>
        </w:rPr>
        <w:t>n the volumetric case</w:t>
      </w:r>
      <w:r w:rsidR="00E0277A">
        <w:rPr>
          <w:iCs/>
          <w:sz w:val="18"/>
          <w:szCs w:val="17"/>
        </w:rPr>
        <w:t>, we see</w:t>
      </w:r>
      <w:r w:rsidR="00013B1D">
        <w:rPr>
          <w:iCs/>
          <w:sz w:val="18"/>
          <w:szCs w:val="17"/>
        </w:rPr>
        <w:t xml:space="preserve"> that </w:t>
      </w:r>
      <w:r w:rsidR="00E0277A">
        <w:rPr>
          <w:iCs/>
          <w:sz w:val="18"/>
          <w:szCs w:val="17"/>
        </w:rPr>
        <w:t xml:space="preserve">a novel D1 corresponds with </w:t>
      </w:r>
      <w:r w:rsidR="000B5154">
        <w:rPr>
          <w:iCs/>
          <w:sz w:val="18"/>
          <w:szCs w:val="17"/>
        </w:rPr>
        <w:t xml:space="preserve">the </w:t>
      </w:r>
      <w:r w:rsidR="00820045">
        <w:rPr>
          <w:iCs/>
          <w:sz w:val="18"/>
          <w:szCs w:val="17"/>
        </w:rPr>
        <w:t>left</w:t>
      </w:r>
      <w:r w:rsidR="00013B1D">
        <w:rPr>
          <w:iCs/>
          <w:sz w:val="18"/>
          <w:szCs w:val="17"/>
        </w:rPr>
        <w:t xml:space="preserve"> D2 </w:t>
      </w:r>
      <w:r w:rsidR="00E0277A">
        <w:rPr>
          <w:iCs/>
          <w:sz w:val="18"/>
          <w:szCs w:val="17"/>
        </w:rPr>
        <w:t>FPM</w:t>
      </w:r>
      <w:r w:rsidR="00E0277A" w:rsidDel="00E0277A">
        <w:rPr>
          <w:iCs/>
          <w:sz w:val="18"/>
          <w:szCs w:val="17"/>
        </w:rPr>
        <w:t xml:space="preserve"> </w:t>
      </w:r>
      <w:r w:rsidR="00E0277A">
        <w:rPr>
          <w:iCs/>
          <w:sz w:val="18"/>
          <w:szCs w:val="17"/>
        </w:rPr>
        <w:t>better than the</w:t>
      </w:r>
      <w:r w:rsidR="00CF54AA">
        <w:rPr>
          <w:iCs/>
          <w:sz w:val="18"/>
          <w:szCs w:val="17"/>
        </w:rPr>
        <w:t xml:space="preserve"> </w:t>
      </w:r>
      <w:r w:rsidR="00E0277A">
        <w:rPr>
          <w:iCs/>
          <w:sz w:val="18"/>
          <w:szCs w:val="17"/>
        </w:rPr>
        <w:t xml:space="preserve">left </w:t>
      </w:r>
      <w:r w:rsidR="00CF54AA">
        <w:rPr>
          <w:iCs/>
          <w:sz w:val="18"/>
          <w:szCs w:val="17"/>
        </w:rPr>
        <w:t>D1</w:t>
      </w:r>
      <w:r w:rsidR="00E0277A" w:rsidRPr="00E0277A">
        <w:rPr>
          <w:iCs/>
          <w:sz w:val="18"/>
          <w:szCs w:val="17"/>
        </w:rPr>
        <w:t xml:space="preserve"> </w:t>
      </w:r>
      <w:r w:rsidR="00E0277A">
        <w:rPr>
          <w:iCs/>
          <w:sz w:val="18"/>
          <w:szCs w:val="17"/>
        </w:rPr>
        <w:t>FPM</w:t>
      </w:r>
      <w:r w:rsidR="00CF54AA">
        <w:rPr>
          <w:iCs/>
          <w:sz w:val="18"/>
          <w:szCs w:val="17"/>
        </w:rPr>
        <w:t xml:space="preserve">. When </w:t>
      </w:r>
      <w:r w:rsidR="00805AB1">
        <w:rPr>
          <w:iCs/>
          <w:sz w:val="18"/>
          <w:szCs w:val="17"/>
        </w:rPr>
        <w:t xml:space="preserve">assessing </w:t>
      </w:r>
      <w:r w:rsidR="00CF54AA">
        <w:rPr>
          <w:iCs/>
          <w:sz w:val="18"/>
          <w:szCs w:val="17"/>
        </w:rPr>
        <w:t xml:space="preserve">the </w:t>
      </w:r>
      <w:r w:rsidR="00A42CA0">
        <w:rPr>
          <w:iCs/>
          <w:sz w:val="18"/>
          <w:szCs w:val="17"/>
        </w:rPr>
        <w:t>leave-one-out results for the MPMs</w:t>
      </w:r>
      <w:r w:rsidR="00BD183E">
        <w:rPr>
          <w:iCs/>
          <w:sz w:val="18"/>
          <w:szCs w:val="17"/>
        </w:rPr>
        <w:t xml:space="preserve"> (Fig. 7C)</w:t>
      </w:r>
      <w:r w:rsidR="00A42CA0">
        <w:rPr>
          <w:iCs/>
          <w:sz w:val="18"/>
          <w:szCs w:val="17"/>
        </w:rPr>
        <w:t xml:space="preserve">, </w:t>
      </w:r>
      <w:r w:rsidR="00805AB1">
        <w:rPr>
          <w:iCs/>
          <w:sz w:val="18"/>
          <w:szCs w:val="17"/>
        </w:rPr>
        <w:t>there is</w:t>
      </w:r>
      <w:r w:rsidR="00A42CA0">
        <w:rPr>
          <w:iCs/>
          <w:sz w:val="18"/>
          <w:szCs w:val="17"/>
        </w:rPr>
        <w:t xml:space="preserve"> a </w:t>
      </w:r>
      <w:r w:rsidR="00186F86">
        <w:rPr>
          <w:iCs/>
          <w:sz w:val="18"/>
          <w:szCs w:val="17"/>
        </w:rPr>
        <w:t>less clear</w:t>
      </w:r>
      <w:r w:rsidR="00A42CA0">
        <w:rPr>
          <w:iCs/>
          <w:sz w:val="18"/>
          <w:szCs w:val="17"/>
        </w:rPr>
        <w:t xml:space="preserve"> picture. </w:t>
      </w:r>
      <w:r w:rsidR="00186F86">
        <w:rPr>
          <w:iCs/>
          <w:sz w:val="18"/>
          <w:szCs w:val="17"/>
        </w:rPr>
        <w:t xml:space="preserve">Note that due to the MPMs being </w:t>
      </w:r>
      <w:proofErr w:type="spellStart"/>
      <w:r w:rsidR="00186F86">
        <w:rPr>
          <w:iCs/>
          <w:sz w:val="18"/>
          <w:szCs w:val="17"/>
        </w:rPr>
        <w:t>binarised</w:t>
      </w:r>
      <w:proofErr w:type="spellEnd"/>
      <w:r w:rsidR="00186F86">
        <w:rPr>
          <w:iCs/>
          <w:sz w:val="18"/>
          <w:szCs w:val="17"/>
        </w:rPr>
        <w:t xml:space="preserve"> representations</w:t>
      </w:r>
      <w:r w:rsidR="00857DD5">
        <w:rPr>
          <w:iCs/>
          <w:sz w:val="18"/>
          <w:szCs w:val="17"/>
        </w:rPr>
        <w:t>, the central ten</w:t>
      </w:r>
      <w:r w:rsidR="00DB3CEC">
        <w:rPr>
          <w:iCs/>
          <w:sz w:val="18"/>
          <w:szCs w:val="17"/>
        </w:rPr>
        <w:t>de</w:t>
      </w:r>
      <w:r w:rsidR="00857DD5">
        <w:rPr>
          <w:iCs/>
          <w:sz w:val="18"/>
          <w:szCs w:val="17"/>
        </w:rPr>
        <w:t xml:space="preserve">ncy will </w:t>
      </w:r>
      <w:r w:rsidR="005A30BA">
        <w:rPr>
          <w:iCs/>
          <w:sz w:val="18"/>
          <w:szCs w:val="17"/>
        </w:rPr>
        <w:t>never exceed 1</w:t>
      </w:r>
      <w:r w:rsidR="00DB3CEC">
        <w:rPr>
          <w:iCs/>
          <w:sz w:val="18"/>
          <w:szCs w:val="17"/>
        </w:rPr>
        <w:t xml:space="preserve">, and so comparisons cannot be directly drawn </w:t>
      </w:r>
      <w:r w:rsidR="00B5104A">
        <w:rPr>
          <w:iCs/>
          <w:sz w:val="18"/>
          <w:szCs w:val="17"/>
        </w:rPr>
        <w:t xml:space="preserve">between the </w:t>
      </w:r>
      <w:r w:rsidR="00495F87">
        <w:rPr>
          <w:iCs/>
          <w:sz w:val="18"/>
          <w:szCs w:val="17"/>
        </w:rPr>
        <w:t>FPM scores and the</w:t>
      </w:r>
      <w:r w:rsidR="00DB3CEC">
        <w:rPr>
          <w:iCs/>
          <w:sz w:val="18"/>
          <w:szCs w:val="17"/>
        </w:rPr>
        <w:t xml:space="preserve"> reduced </w:t>
      </w:r>
      <w:r w:rsidR="00495F87">
        <w:rPr>
          <w:iCs/>
          <w:sz w:val="18"/>
          <w:szCs w:val="17"/>
        </w:rPr>
        <w:t xml:space="preserve">MPM scores. That </w:t>
      </w:r>
      <w:r w:rsidR="001F7D8C">
        <w:rPr>
          <w:iCs/>
          <w:sz w:val="18"/>
          <w:szCs w:val="17"/>
        </w:rPr>
        <w:t>aside</w:t>
      </w:r>
      <w:r w:rsidR="00495F87">
        <w:rPr>
          <w:iCs/>
          <w:sz w:val="18"/>
          <w:szCs w:val="17"/>
        </w:rPr>
        <w:t xml:space="preserve">, </w:t>
      </w:r>
      <w:r w:rsidR="001F7D8C">
        <w:rPr>
          <w:iCs/>
          <w:sz w:val="18"/>
          <w:szCs w:val="17"/>
        </w:rPr>
        <w:t>we see that fewer</w:t>
      </w:r>
      <w:r w:rsidR="001A056F">
        <w:rPr>
          <w:iCs/>
          <w:sz w:val="18"/>
          <w:szCs w:val="17"/>
        </w:rPr>
        <w:t xml:space="preserve"> subject</w:t>
      </w:r>
      <w:r w:rsidR="001F7D8C">
        <w:rPr>
          <w:iCs/>
          <w:sz w:val="18"/>
          <w:szCs w:val="17"/>
        </w:rPr>
        <w:t xml:space="preserve"> digits show the high</w:t>
      </w:r>
      <w:r w:rsidR="001A056F">
        <w:rPr>
          <w:iCs/>
          <w:sz w:val="18"/>
          <w:szCs w:val="17"/>
        </w:rPr>
        <w:t xml:space="preserve">est overlap with the corresponding MPM ROI. </w:t>
      </w:r>
      <w:r w:rsidR="00D13806">
        <w:rPr>
          <w:iCs/>
          <w:sz w:val="18"/>
          <w:szCs w:val="17"/>
        </w:rPr>
        <w:t>Rather</w:t>
      </w:r>
      <w:r w:rsidR="00D15AE6">
        <w:rPr>
          <w:iCs/>
          <w:sz w:val="18"/>
          <w:szCs w:val="17"/>
        </w:rPr>
        <w:t xml:space="preserve"> than 8/10 </w:t>
      </w:r>
      <w:r w:rsidR="000B3875">
        <w:rPr>
          <w:iCs/>
          <w:sz w:val="18"/>
          <w:szCs w:val="17"/>
        </w:rPr>
        <w:t xml:space="preserve">diagonal elements </w:t>
      </w:r>
      <w:r w:rsidR="007C11D4">
        <w:rPr>
          <w:iCs/>
          <w:sz w:val="18"/>
          <w:szCs w:val="17"/>
        </w:rPr>
        <w:t xml:space="preserve">in the FPM (Fig. 7B) </w:t>
      </w:r>
      <w:r w:rsidR="000B3875">
        <w:rPr>
          <w:iCs/>
          <w:sz w:val="18"/>
          <w:szCs w:val="17"/>
        </w:rPr>
        <w:t>showing the highest central tend</w:t>
      </w:r>
      <w:r w:rsidR="008D5E06">
        <w:rPr>
          <w:iCs/>
          <w:sz w:val="18"/>
          <w:szCs w:val="17"/>
        </w:rPr>
        <w:t>e</w:t>
      </w:r>
      <w:r w:rsidR="000B3875">
        <w:rPr>
          <w:iCs/>
          <w:sz w:val="18"/>
          <w:szCs w:val="17"/>
        </w:rPr>
        <w:t xml:space="preserve">ncy value for each </w:t>
      </w:r>
      <w:r w:rsidR="000B3875" w:rsidRPr="005516FC">
        <w:rPr>
          <w:iCs/>
          <w:sz w:val="18"/>
          <w:szCs w:val="17"/>
        </w:rPr>
        <w:t xml:space="preserve">row, </w:t>
      </w:r>
      <w:r w:rsidR="007C11D4" w:rsidRPr="005516FC">
        <w:rPr>
          <w:iCs/>
          <w:sz w:val="18"/>
          <w:szCs w:val="17"/>
        </w:rPr>
        <w:t>in Fig</w:t>
      </w:r>
      <w:r w:rsidR="005516FC" w:rsidRPr="00BE21E5">
        <w:rPr>
          <w:iCs/>
          <w:sz w:val="18"/>
          <w:szCs w:val="17"/>
        </w:rPr>
        <w:t>ure</w:t>
      </w:r>
      <w:r w:rsidR="007C11D4" w:rsidRPr="005516FC">
        <w:rPr>
          <w:iCs/>
          <w:sz w:val="18"/>
          <w:szCs w:val="17"/>
        </w:rPr>
        <w:t xml:space="preserve"> 7C </w:t>
      </w:r>
      <w:r w:rsidR="00D13806" w:rsidRPr="005516FC">
        <w:rPr>
          <w:iCs/>
          <w:sz w:val="18"/>
          <w:szCs w:val="17"/>
        </w:rPr>
        <w:t xml:space="preserve">we see </w:t>
      </w:r>
      <w:r w:rsidR="007C11D4" w:rsidRPr="005516FC">
        <w:rPr>
          <w:iCs/>
          <w:sz w:val="18"/>
          <w:szCs w:val="17"/>
        </w:rPr>
        <w:t xml:space="preserve">that this is </w:t>
      </w:r>
      <w:r w:rsidR="008D5E06" w:rsidRPr="005516FC">
        <w:rPr>
          <w:iCs/>
          <w:sz w:val="18"/>
          <w:szCs w:val="17"/>
        </w:rPr>
        <w:t xml:space="preserve">only the case for </w:t>
      </w:r>
      <w:r w:rsidR="007545CA" w:rsidRPr="005516FC">
        <w:rPr>
          <w:iCs/>
          <w:sz w:val="18"/>
          <w:szCs w:val="17"/>
        </w:rPr>
        <w:t>4/10 digits (surface case</w:t>
      </w:r>
      <w:r w:rsidR="007C11D4" w:rsidRPr="005516FC">
        <w:rPr>
          <w:iCs/>
          <w:sz w:val="18"/>
          <w:szCs w:val="17"/>
        </w:rPr>
        <w:t>, Fig. 7Ci</w:t>
      </w:r>
      <w:r w:rsidR="007545CA" w:rsidRPr="005516FC">
        <w:rPr>
          <w:iCs/>
          <w:sz w:val="18"/>
          <w:szCs w:val="17"/>
        </w:rPr>
        <w:t xml:space="preserve">) and </w:t>
      </w:r>
      <w:r w:rsidR="00D13806" w:rsidRPr="005516FC">
        <w:rPr>
          <w:iCs/>
          <w:sz w:val="18"/>
          <w:szCs w:val="17"/>
        </w:rPr>
        <w:t>5/10 (volume</w:t>
      </w:r>
      <w:r w:rsidR="007C11D4" w:rsidRPr="005516FC">
        <w:rPr>
          <w:iCs/>
          <w:sz w:val="18"/>
          <w:szCs w:val="17"/>
        </w:rPr>
        <w:t xml:space="preserve"> case, Fig</w:t>
      </w:r>
      <w:r w:rsidR="00AD4A20" w:rsidRPr="005516FC">
        <w:rPr>
          <w:iCs/>
          <w:sz w:val="18"/>
          <w:szCs w:val="17"/>
        </w:rPr>
        <w:t>.</w:t>
      </w:r>
      <w:r w:rsidR="007C11D4" w:rsidRPr="005516FC">
        <w:rPr>
          <w:iCs/>
          <w:sz w:val="18"/>
          <w:szCs w:val="17"/>
        </w:rPr>
        <w:t xml:space="preserve"> 7Cii</w:t>
      </w:r>
      <w:r w:rsidR="00D13806" w:rsidRPr="005516FC">
        <w:rPr>
          <w:iCs/>
          <w:sz w:val="18"/>
          <w:szCs w:val="17"/>
        </w:rPr>
        <w:t xml:space="preserve">) </w:t>
      </w:r>
      <w:r w:rsidR="007545CA" w:rsidRPr="005516FC">
        <w:rPr>
          <w:iCs/>
          <w:sz w:val="18"/>
          <w:szCs w:val="17"/>
        </w:rPr>
        <w:t xml:space="preserve">respectively. </w:t>
      </w:r>
      <w:r w:rsidR="00D848C1" w:rsidRPr="005516FC">
        <w:rPr>
          <w:iCs/>
          <w:sz w:val="18"/>
          <w:szCs w:val="17"/>
        </w:rPr>
        <w:t xml:space="preserve">Here in particular it </w:t>
      </w:r>
      <w:r w:rsidR="00973C52" w:rsidRPr="005516FC">
        <w:rPr>
          <w:iCs/>
          <w:sz w:val="18"/>
          <w:szCs w:val="17"/>
        </w:rPr>
        <w:t>becomes</w:t>
      </w:r>
      <w:r w:rsidR="00D848C1" w:rsidRPr="005516FC">
        <w:rPr>
          <w:iCs/>
          <w:sz w:val="18"/>
          <w:szCs w:val="17"/>
        </w:rPr>
        <w:t xml:space="preserve"> apparent that </w:t>
      </w:r>
      <w:r w:rsidR="00805AB1" w:rsidRPr="005516FC">
        <w:rPr>
          <w:iCs/>
          <w:sz w:val="18"/>
          <w:szCs w:val="17"/>
        </w:rPr>
        <w:t xml:space="preserve">since the </w:t>
      </w:r>
      <w:r w:rsidR="00D848C1" w:rsidRPr="005516FC">
        <w:rPr>
          <w:iCs/>
          <w:sz w:val="18"/>
          <w:szCs w:val="17"/>
        </w:rPr>
        <w:t xml:space="preserve">surface MPM D4 </w:t>
      </w:r>
      <w:r w:rsidR="00805AB1" w:rsidRPr="005516FC">
        <w:rPr>
          <w:iCs/>
          <w:sz w:val="18"/>
          <w:szCs w:val="17"/>
        </w:rPr>
        <w:t xml:space="preserve">is </w:t>
      </w:r>
      <w:r w:rsidR="00D848C1" w:rsidRPr="005516FC">
        <w:rPr>
          <w:iCs/>
          <w:sz w:val="18"/>
          <w:szCs w:val="17"/>
        </w:rPr>
        <w:t xml:space="preserve">considerably larger </w:t>
      </w:r>
      <w:r w:rsidR="00F47582" w:rsidRPr="005516FC">
        <w:rPr>
          <w:iCs/>
          <w:sz w:val="18"/>
          <w:szCs w:val="17"/>
        </w:rPr>
        <w:t>than other digit areas (c.f. Fig</w:t>
      </w:r>
      <w:r w:rsidR="005516FC" w:rsidRPr="00BE21E5">
        <w:rPr>
          <w:iCs/>
          <w:sz w:val="18"/>
          <w:szCs w:val="17"/>
        </w:rPr>
        <w:t>.</w:t>
      </w:r>
      <w:r w:rsidR="00F47582" w:rsidRPr="005516FC">
        <w:rPr>
          <w:iCs/>
          <w:sz w:val="18"/>
          <w:szCs w:val="17"/>
        </w:rPr>
        <w:t xml:space="preserve"> 6)</w:t>
      </w:r>
      <w:r w:rsidR="00805AB1" w:rsidRPr="005516FC">
        <w:rPr>
          <w:iCs/>
          <w:sz w:val="18"/>
          <w:szCs w:val="17"/>
        </w:rPr>
        <w:t xml:space="preserve">, </w:t>
      </w:r>
      <w:r w:rsidR="00F47582" w:rsidRPr="005516FC">
        <w:rPr>
          <w:iCs/>
          <w:sz w:val="18"/>
          <w:szCs w:val="17"/>
        </w:rPr>
        <w:t>it overlaps with many subjects</w:t>
      </w:r>
      <w:r w:rsidR="002B0513" w:rsidRPr="005516FC">
        <w:rPr>
          <w:iCs/>
          <w:sz w:val="18"/>
          <w:szCs w:val="17"/>
        </w:rPr>
        <w:t>’</w:t>
      </w:r>
      <w:r w:rsidR="00F47582" w:rsidRPr="005516FC">
        <w:rPr>
          <w:iCs/>
          <w:sz w:val="18"/>
          <w:szCs w:val="17"/>
        </w:rPr>
        <w:t xml:space="preserve"> D3 and D5 ROIs. Note also, that due to the almost negligible size of D5 in the MPMs, the central </w:t>
      </w:r>
      <w:r w:rsidR="00973C52" w:rsidRPr="005516FC">
        <w:rPr>
          <w:iCs/>
          <w:sz w:val="18"/>
          <w:szCs w:val="17"/>
        </w:rPr>
        <w:t>tendency</w:t>
      </w:r>
      <w:r w:rsidR="00F47582">
        <w:rPr>
          <w:iCs/>
          <w:sz w:val="18"/>
          <w:szCs w:val="17"/>
        </w:rPr>
        <w:t xml:space="preserve"> score of any digit with D5 is</w:t>
      </w:r>
      <w:r w:rsidR="002A58D0">
        <w:rPr>
          <w:iCs/>
          <w:sz w:val="18"/>
          <w:szCs w:val="17"/>
        </w:rPr>
        <w:t xml:space="preserve"> close to zero. </w:t>
      </w:r>
    </w:p>
    <w:p w14:paraId="4409CDC2" w14:textId="4BAC8749" w:rsidR="00164971" w:rsidRDefault="00862426" w:rsidP="00451055">
      <w:pPr>
        <w:widowControl/>
        <w:autoSpaceDE/>
        <w:autoSpaceDN/>
        <w:adjustRightInd/>
        <w:spacing w:after="160" w:line="259" w:lineRule="auto"/>
        <w:jc w:val="both"/>
        <w:rPr>
          <w:iCs/>
          <w:sz w:val="18"/>
          <w:szCs w:val="17"/>
        </w:rPr>
      </w:pPr>
      <w:r>
        <w:rPr>
          <w:iCs/>
          <w:sz w:val="18"/>
          <w:szCs w:val="17"/>
        </w:rPr>
        <w:t>Finally</w:t>
      </w:r>
      <w:r w:rsidR="00376F71">
        <w:rPr>
          <w:iCs/>
          <w:sz w:val="18"/>
          <w:szCs w:val="17"/>
        </w:rPr>
        <w:t>,</w:t>
      </w:r>
      <w:r>
        <w:rPr>
          <w:iCs/>
          <w:sz w:val="18"/>
          <w:szCs w:val="17"/>
        </w:rPr>
        <w:t xml:space="preserve"> the results of the analysis of the anatomical variability are </w:t>
      </w:r>
      <w:r w:rsidR="001D76C2">
        <w:rPr>
          <w:iCs/>
          <w:sz w:val="18"/>
          <w:szCs w:val="17"/>
        </w:rPr>
        <w:t xml:space="preserve">shown </w:t>
      </w:r>
      <w:r>
        <w:rPr>
          <w:iCs/>
          <w:sz w:val="18"/>
          <w:szCs w:val="17"/>
        </w:rPr>
        <w:t xml:space="preserve">in Figure 8. </w:t>
      </w:r>
      <w:r w:rsidR="00376F71">
        <w:rPr>
          <w:iCs/>
          <w:sz w:val="18"/>
          <w:szCs w:val="17"/>
        </w:rPr>
        <w:t>Figures 8A</w:t>
      </w:r>
      <w:r w:rsidR="00D56B2F">
        <w:rPr>
          <w:iCs/>
          <w:sz w:val="18"/>
          <w:szCs w:val="17"/>
        </w:rPr>
        <w:t>i</w:t>
      </w:r>
      <w:r w:rsidR="00376F71">
        <w:rPr>
          <w:iCs/>
          <w:sz w:val="18"/>
          <w:szCs w:val="17"/>
        </w:rPr>
        <w:t xml:space="preserve"> and </w:t>
      </w:r>
      <w:r w:rsidR="00D56B2F">
        <w:rPr>
          <w:iCs/>
          <w:sz w:val="18"/>
          <w:szCs w:val="17"/>
        </w:rPr>
        <w:t xml:space="preserve">8Bi </w:t>
      </w:r>
      <w:r w:rsidR="00376F71">
        <w:rPr>
          <w:iCs/>
          <w:sz w:val="18"/>
          <w:szCs w:val="17"/>
        </w:rPr>
        <w:t xml:space="preserve">show the </w:t>
      </w:r>
      <w:r w:rsidR="001D653C">
        <w:rPr>
          <w:iCs/>
          <w:sz w:val="18"/>
          <w:szCs w:val="17"/>
        </w:rPr>
        <w:t>mean and standard deviations of curvature over the cortical surface</w:t>
      </w:r>
      <w:r w:rsidR="001D76C2">
        <w:rPr>
          <w:iCs/>
          <w:sz w:val="18"/>
          <w:szCs w:val="17"/>
        </w:rPr>
        <w:t>, whilst</w:t>
      </w:r>
      <w:r w:rsidR="00CE74E7">
        <w:rPr>
          <w:iCs/>
          <w:sz w:val="18"/>
          <w:szCs w:val="17"/>
        </w:rPr>
        <w:t xml:space="preserve"> Figures </w:t>
      </w:r>
      <w:r w:rsidR="00D56B2F">
        <w:rPr>
          <w:iCs/>
          <w:sz w:val="18"/>
          <w:szCs w:val="17"/>
        </w:rPr>
        <w:t xml:space="preserve">8Aii </w:t>
      </w:r>
      <w:r w:rsidR="00CE74E7">
        <w:rPr>
          <w:iCs/>
          <w:sz w:val="18"/>
          <w:szCs w:val="17"/>
        </w:rPr>
        <w:t xml:space="preserve">and </w:t>
      </w:r>
      <w:r w:rsidR="00D56B2F">
        <w:rPr>
          <w:iCs/>
          <w:sz w:val="18"/>
          <w:szCs w:val="17"/>
        </w:rPr>
        <w:t xml:space="preserve">8Bii </w:t>
      </w:r>
      <w:r w:rsidR="00CE74E7">
        <w:rPr>
          <w:iCs/>
          <w:sz w:val="18"/>
          <w:szCs w:val="17"/>
        </w:rPr>
        <w:t xml:space="preserve">show the histogram of </w:t>
      </w:r>
      <w:r w:rsidR="00B25724">
        <w:rPr>
          <w:iCs/>
          <w:sz w:val="18"/>
          <w:szCs w:val="17"/>
        </w:rPr>
        <w:t xml:space="preserve">three test </w:t>
      </w:r>
      <w:r w:rsidR="00323AF9">
        <w:rPr>
          <w:iCs/>
          <w:sz w:val="18"/>
          <w:szCs w:val="17"/>
        </w:rPr>
        <w:t>ROIs</w:t>
      </w:r>
      <w:r w:rsidR="00B25724">
        <w:rPr>
          <w:iCs/>
          <w:sz w:val="18"/>
          <w:szCs w:val="17"/>
        </w:rPr>
        <w:t xml:space="preserve"> </w:t>
      </w:r>
      <w:r w:rsidR="00CE74E7">
        <w:rPr>
          <w:iCs/>
          <w:sz w:val="18"/>
          <w:szCs w:val="17"/>
        </w:rPr>
        <w:t>of</w:t>
      </w:r>
      <w:r w:rsidR="00B25724">
        <w:rPr>
          <w:iCs/>
          <w:sz w:val="18"/>
          <w:szCs w:val="17"/>
        </w:rPr>
        <w:t xml:space="preserve"> digit areas </w:t>
      </w:r>
      <w:r w:rsidR="00CE74E7">
        <w:rPr>
          <w:iCs/>
          <w:sz w:val="18"/>
          <w:szCs w:val="17"/>
        </w:rPr>
        <w:t>(</w:t>
      </w:r>
      <w:r w:rsidR="00B25724">
        <w:rPr>
          <w:iCs/>
          <w:sz w:val="18"/>
          <w:szCs w:val="17"/>
        </w:rPr>
        <w:t>red</w:t>
      </w:r>
      <w:r w:rsidR="00CE74E7">
        <w:rPr>
          <w:iCs/>
          <w:sz w:val="18"/>
          <w:szCs w:val="17"/>
        </w:rPr>
        <w:t>)</w:t>
      </w:r>
      <w:r w:rsidR="00B25724">
        <w:rPr>
          <w:iCs/>
          <w:sz w:val="18"/>
          <w:szCs w:val="17"/>
        </w:rPr>
        <w:t xml:space="preserve">, V1 </w:t>
      </w:r>
      <w:r w:rsidR="00CE74E7">
        <w:rPr>
          <w:iCs/>
          <w:sz w:val="18"/>
          <w:szCs w:val="17"/>
        </w:rPr>
        <w:t>(</w:t>
      </w:r>
      <w:r w:rsidR="00B25724">
        <w:rPr>
          <w:iCs/>
          <w:sz w:val="18"/>
          <w:szCs w:val="17"/>
        </w:rPr>
        <w:t>green</w:t>
      </w:r>
      <w:r w:rsidR="00CE74E7">
        <w:rPr>
          <w:iCs/>
          <w:sz w:val="18"/>
          <w:szCs w:val="17"/>
        </w:rPr>
        <w:t>)</w:t>
      </w:r>
      <w:r w:rsidR="00B25724">
        <w:rPr>
          <w:iCs/>
          <w:sz w:val="18"/>
          <w:szCs w:val="17"/>
        </w:rPr>
        <w:t xml:space="preserve"> and V2 </w:t>
      </w:r>
      <w:r w:rsidR="00CE74E7">
        <w:rPr>
          <w:iCs/>
          <w:sz w:val="18"/>
          <w:szCs w:val="17"/>
        </w:rPr>
        <w:t>(</w:t>
      </w:r>
      <w:r w:rsidR="00B25724">
        <w:rPr>
          <w:iCs/>
          <w:sz w:val="18"/>
          <w:szCs w:val="17"/>
        </w:rPr>
        <w:t>blue</w:t>
      </w:r>
      <w:r w:rsidR="00CE74E7">
        <w:rPr>
          <w:iCs/>
          <w:sz w:val="18"/>
          <w:szCs w:val="17"/>
        </w:rPr>
        <w:t>),</w:t>
      </w:r>
      <w:r w:rsidR="00B25724">
        <w:rPr>
          <w:iCs/>
          <w:sz w:val="18"/>
          <w:szCs w:val="17"/>
        </w:rPr>
        <w:t xml:space="preserve"> </w:t>
      </w:r>
      <w:r w:rsidR="00113719">
        <w:rPr>
          <w:iCs/>
          <w:sz w:val="18"/>
          <w:szCs w:val="17"/>
        </w:rPr>
        <w:t>norma</w:t>
      </w:r>
      <w:r w:rsidR="00C4604B">
        <w:rPr>
          <w:iCs/>
          <w:sz w:val="18"/>
          <w:szCs w:val="17"/>
        </w:rPr>
        <w:t>lised by the total number of vertices in each ROI. W</w:t>
      </w:r>
      <w:r w:rsidR="00085E9F">
        <w:rPr>
          <w:iCs/>
          <w:sz w:val="18"/>
          <w:szCs w:val="17"/>
        </w:rPr>
        <w:t xml:space="preserve">e </w:t>
      </w:r>
      <w:r w:rsidR="00012F12">
        <w:rPr>
          <w:iCs/>
          <w:sz w:val="18"/>
          <w:szCs w:val="17"/>
        </w:rPr>
        <w:t xml:space="preserve">observe that the range of curvature </w:t>
      </w:r>
      <w:r w:rsidR="000265EF">
        <w:rPr>
          <w:iCs/>
          <w:sz w:val="18"/>
          <w:szCs w:val="17"/>
        </w:rPr>
        <w:t xml:space="preserve">values </w:t>
      </w:r>
      <w:r w:rsidR="0057616B">
        <w:rPr>
          <w:iCs/>
          <w:sz w:val="18"/>
          <w:szCs w:val="17"/>
        </w:rPr>
        <w:t xml:space="preserve">are similar </w:t>
      </w:r>
      <w:r w:rsidR="009560FD">
        <w:rPr>
          <w:iCs/>
          <w:sz w:val="18"/>
          <w:szCs w:val="17"/>
        </w:rPr>
        <w:t>across all three ROIs</w:t>
      </w:r>
      <w:r w:rsidR="003C13AD">
        <w:rPr>
          <w:iCs/>
          <w:sz w:val="18"/>
          <w:szCs w:val="17"/>
        </w:rPr>
        <w:t>,</w:t>
      </w:r>
      <w:r w:rsidR="001D76C2">
        <w:rPr>
          <w:iCs/>
          <w:sz w:val="18"/>
          <w:szCs w:val="17"/>
        </w:rPr>
        <w:t xml:space="preserve"> whilst</w:t>
      </w:r>
      <w:r w:rsidR="0061618E">
        <w:rPr>
          <w:iCs/>
          <w:sz w:val="18"/>
          <w:szCs w:val="17"/>
        </w:rPr>
        <w:t xml:space="preserve"> </w:t>
      </w:r>
      <w:r w:rsidR="003C13AD">
        <w:rPr>
          <w:iCs/>
          <w:sz w:val="18"/>
          <w:szCs w:val="17"/>
        </w:rPr>
        <w:t>F</w:t>
      </w:r>
      <w:r w:rsidR="0061618E">
        <w:rPr>
          <w:iCs/>
          <w:sz w:val="18"/>
          <w:szCs w:val="17"/>
        </w:rPr>
        <w:t xml:space="preserve">igure </w:t>
      </w:r>
      <w:r w:rsidR="00D56B2F">
        <w:rPr>
          <w:iCs/>
          <w:sz w:val="18"/>
          <w:szCs w:val="17"/>
        </w:rPr>
        <w:t xml:space="preserve">8Bii </w:t>
      </w:r>
      <w:r w:rsidR="003C13AD">
        <w:rPr>
          <w:iCs/>
          <w:sz w:val="18"/>
          <w:szCs w:val="17"/>
        </w:rPr>
        <w:t xml:space="preserve">shows that the digit ROIs </w:t>
      </w:r>
      <w:r w:rsidR="0057616B">
        <w:rPr>
          <w:iCs/>
          <w:sz w:val="18"/>
          <w:szCs w:val="17"/>
        </w:rPr>
        <w:t xml:space="preserve">distributions </w:t>
      </w:r>
      <w:r w:rsidR="00FD35AE">
        <w:rPr>
          <w:iCs/>
          <w:sz w:val="18"/>
          <w:szCs w:val="17"/>
        </w:rPr>
        <w:t xml:space="preserve">(median standard deviation = 0.091) </w:t>
      </w:r>
      <w:r w:rsidR="003C13AD">
        <w:rPr>
          <w:iCs/>
          <w:sz w:val="18"/>
          <w:szCs w:val="17"/>
        </w:rPr>
        <w:t xml:space="preserve">have </w:t>
      </w:r>
      <w:r w:rsidR="0057616B">
        <w:rPr>
          <w:iCs/>
          <w:sz w:val="18"/>
          <w:szCs w:val="17"/>
        </w:rPr>
        <w:t xml:space="preserve">reduced </w:t>
      </w:r>
      <w:r w:rsidR="00A74E63">
        <w:rPr>
          <w:iCs/>
          <w:sz w:val="18"/>
          <w:szCs w:val="17"/>
        </w:rPr>
        <w:t xml:space="preserve">curvature </w:t>
      </w:r>
      <w:r w:rsidR="00C4604B">
        <w:rPr>
          <w:iCs/>
          <w:sz w:val="18"/>
          <w:szCs w:val="17"/>
        </w:rPr>
        <w:t>variability</w:t>
      </w:r>
      <w:r w:rsidR="0057616B">
        <w:rPr>
          <w:iCs/>
          <w:sz w:val="18"/>
          <w:szCs w:val="17"/>
        </w:rPr>
        <w:t xml:space="preserve"> compared to V1 </w:t>
      </w:r>
      <w:r w:rsidR="00FD35AE">
        <w:rPr>
          <w:iCs/>
          <w:sz w:val="18"/>
          <w:szCs w:val="17"/>
        </w:rPr>
        <w:t xml:space="preserve">(median standard deviation = 0.127) </w:t>
      </w:r>
      <w:r w:rsidR="0057616B">
        <w:rPr>
          <w:iCs/>
          <w:sz w:val="18"/>
          <w:szCs w:val="17"/>
        </w:rPr>
        <w:t>and V2</w:t>
      </w:r>
      <w:r w:rsidR="00A74E63">
        <w:rPr>
          <w:iCs/>
          <w:sz w:val="18"/>
          <w:szCs w:val="17"/>
        </w:rPr>
        <w:t xml:space="preserve"> </w:t>
      </w:r>
      <w:r w:rsidR="00FD35AE">
        <w:rPr>
          <w:iCs/>
          <w:sz w:val="18"/>
          <w:szCs w:val="17"/>
        </w:rPr>
        <w:t xml:space="preserve">(median standard deviation = </w:t>
      </w:r>
      <w:r w:rsidR="00CF2A3D">
        <w:rPr>
          <w:iCs/>
          <w:sz w:val="18"/>
          <w:szCs w:val="17"/>
        </w:rPr>
        <w:t xml:space="preserve">0.163). </w:t>
      </w:r>
    </w:p>
    <w:p w14:paraId="2C938F11" w14:textId="77777777" w:rsidR="0093486E" w:rsidRDefault="0093486E" w:rsidP="009B0BAA">
      <w:pPr>
        <w:widowControl/>
        <w:autoSpaceDE/>
        <w:autoSpaceDN/>
        <w:adjustRightInd/>
        <w:spacing w:after="160" w:line="259" w:lineRule="auto"/>
        <w:rPr>
          <w:b/>
          <w:bCs/>
          <w:iCs/>
          <w:sz w:val="18"/>
          <w:szCs w:val="17"/>
        </w:rPr>
      </w:pPr>
    </w:p>
    <w:p w14:paraId="6FB0312C" w14:textId="358E1E7E" w:rsidR="00BB7B9A" w:rsidRDefault="007475F3" w:rsidP="007475F3">
      <w:pPr>
        <w:widowControl/>
        <w:autoSpaceDE/>
        <w:autoSpaceDN/>
        <w:adjustRightInd/>
        <w:spacing w:after="160" w:line="259" w:lineRule="auto"/>
        <w:jc w:val="center"/>
        <w:rPr>
          <w:b/>
          <w:bCs/>
          <w:iCs/>
          <w:sz w:val="18"/>
          <w:szCs w:val="17"/>
        </w:rPr>
      </w:pPr>
      <w:r>
        <w:rPr>
          <w:b/>
          <w:bCs/>
          <w:iCs/>
          <w:noProof/>
          <w:sz w:val="18"/>
          <w:szCs w:val="17"/>
        </w:rPr>
        <w:drawing>
          <wp:inline distT="0" distB="0" distL="0" distR="0" wp14:anchorId="7D9B214D" wp14:editId="6B929694">
            <wp:extent cx="4754766" cy="6319319"/>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56432" cy="6321533"/>
                    </a:xfrm>
                    <a:prstGeom prst="rect">
                      <a:avLst/>
                    </a:prstGeom>
                  </pic:spPr>
                </pic:pic>
              </a:graphicData>
            </a:graphic>
          </wp:inline>
        </w:drawing>
      </w:r>
    </w:p>
    <w:p w14:paraId="28349C85" w14:textId="43B18164" w:rsidR="003354B6" w:rsidRDefault="003354B6" w:rsidP="007475F3">
      <w:pPr>
        <w:widowControl/>
        <w:autoSpaceDE/>
        <w:autoSpaceDN/>
        <w:adjustRightInd/>
        <w:spacing w:after="160" w:line="259" w:lineRule="auto"/>
        <w:jc w:val="center"/>
        <w:rPr>
          <w:b/>
          <w:bCs/>
          <w:iCs/>
          <w:sz w:val="18"/>
          <w:szCs w:val="17"/>
        </w:rPr>
      </w:pPr>
    </w:p>
    <w:p w14:paraId="0BBDB87E" w14:textId="7CBAC7E3" w:rsidR="003354B6" w:rsidRPr="003354B6" w:rsidRDefault="003354B6" w:rsidP="003354B6">
      <w:pPr>
        <w:widowControl/>
        <w:autoSpaceDE/>
        <w:autoSpaceDN/>
        <w:adjustRightInd/>
        <w:spacing w:after="160" w:line="259" w:lineRule="auto"/>
        <w:jc w:val="both"/>
        <w:rPr>
          <w:bCs/>
          <w:i/>
          <w:iCs/>
          <w:sz w:val="18"/>
          <w:szCs w:val="17"/>
        </w:rPr>
      </w:pPr>
      <w:r w:rsidRPr="003354B6">
        <w:rPr>
          <w:b/>
          <w:bCs/>
          <w:i/>
          <w:iCs/>
          <w:sz w:val="18"/>
          <w:szCs w:val="17"/>
        </w:rPr>
        <w:t>Figure 3:</w:t>
      </w:r>
      <w:r w:rsidRPr="003354B6">
        <w:rPr>
          <w:bCs/>
          <w:i/>
          <w:iCs/>
          <w:sz w:val="18"/>
          <w:szCs w:val="17"/>
        </w:rPr>
        <w:t xml:space="preserve"> Reproducibility of digit </w:t>
      </w:r>
      <w:proofErr w:type="spellStart"/>
      <w:r w:rsidRPr="003354B6">
        <w:rPr>
          <w:bCs/>
          <w:i/>
          <w:iCs/>
          <w:sz w:val="18"/>
          <w:szCs w:val="17"/>
        </w:rPr>
        <w:t>somatotopic</w:t>
      </w:r>
      <w:proofErr w:type="spellEnd"/>
      <w:r w:rsidRPr="003354B6">
        <w:rPr>
          <w:bCs/>
          <w:i/>
          <w:iCs/>
          <w:sz w:val="18"/>
          <w:szCs w:val="17"/>
        </w:rPr>
        <w:t xml:space="preserve"> maps for (A) right hand and (B) left hand. Phase activation maps (displayed at coherence value of 0.3) from data acquired in two separate scanning sessions onto flattened representations of the contralateral central sulcus. Session 1 (first row) data acquired at 1.25 mm isotropic resolution for all subjects except Subject 1 (1.5 mm isotropic resolution). Session 2 (second row) data acquired at 1.5 mm isotropic resolution. Dark grey, areas of negative curvature (sulci); light grey, areas of positive curvature (gyri). An orderly representation of the digits is seen in the posterior bank of the central sulcus (CS), corresponding to S1. The black outline shows the manual delineation of the cortical surface for the hand digits. Third row: Corresponding histograms of voxel</w:t>
      </w:r>
      <w:r w:rsidR="00515C66">
        <w:rPr>
          <w:bCs/>
          <w:i/>
          <w:iCs/>
          <w:sz w:val="18"/>
          <w:szCs w:val="17"/>
        </w:rPr>
        <w:t>-</w:t>
      </w:r>
      <w:r w:rsidRPr="003354B6">
        <w:rPr>
          <w:bCs/>
          <w:i/>
          <w:iCs/>
          <w:sz w:val="18"/>
          <w:szCs w:val="17"/>
        </w:rPr>
        <w:t>wise phase differences between travelling-wave scanning sessions. Note the similar pattern of responses despite different spatial resolution.</w:t>
      </w:r>
      <w:r w:rsidR="000862AC">
        <w:rPr>
          <w:bCs/>
          <w:i/>
          <w:iCs/>
          <w:sz w:val="18"/>
          <w:szCs w:val="17"/>
        </w:rPr>
        <w:t xml:space="preserve"> In some subjects we have extra features, either a full representation of the digits in the primary motor cortex (dashed circles) and some have a secondary area for D2 which surrounds D1 (dashed arrow). </w:t>
      </w:r>
    </w:p>
    <w:p w14:paraId="28B0035A" w14:textId="263A06C1" w:rsidR="00BB7B9A" w:rsidRDefault="00BB7B9A" w:rsidP="007475F3">
      <w:pPr>
        <w:widowControl/>
        <w:autoSpaceDE/>
        <w:autoSpaceDN/>
        <w:adjustRightInd/>
        <w:spacing w:after="160" w:line="259" w:lineRule="auto"/>
        <w:jc w:val="center"/>
        <w:rPr>
          <w:iCs/>
          <w:sz w:val="18"/>
          <w:szCs w:val="17"/>
        </w:rPr>
      </w:pPr>
      <w:r>
        <w:rPr>
          <w:iCs/>
          <w:noProof/>
          <w:sz w:val="18"/>
          <w:szCs w:val="17"/>
        </w:rPr>
        <w:drawing>
          <wp:inline distT="0" distB="0" distL="0" distR="0" wp14:anchorId="396CF200" wp14:editId="56952FFC">
            <wp:extent cx="4636369" cy="586308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0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36369" cy="5863083"/>
                    </a:xfrm>
                    <a:prstGeom prst="rect">
                      <a:avLst/>
                    </a:prstGeom>
                  </pic:spPr>
                </pic:pic>
              </a:graphicData>
            </a:graphic>
          </wp:inline>
        </w:drawing>
      </w:r>
    </w:p>
    <w:p w14:paraId="1B21EE2F" w14:textId="34CEEB17" w:rsidR="003354B6" w:rsidRPr="006E6125" w:rsidRDefault="002952B0" w:rsidP="00853C25">
      <w:pPr>
        <w:widowControl/>
        <w:autoSpaceDE/>
        <w:autoSpaceDN/>
        <w:adjustRightInd/>
        <w:spacing w:after="160" w:line="259" w:lineRule="auto"/>
        <w:jc w:val="both"/>
        <w:rPr>
          <w:b/>
          <w:i/>
          <w:iCs/>
          <w:sz w:val="18"/>
          <w:szCs w:val="17"/>
        </w:rPr>
      </w:pPr>
      <w:r w:rsidRPr="006E6125">
        <w:rPr>
          <w:b/>
          <w:i/>
          <w:iCs/>
          <w:sz w:val="18"/>
          <w:szCs w:val="17"/>
        </w:rPr>
        <w:t xml:space="preserve">Figure 4: </w:t>
      </w:r>
      <w:r w:rsidRPr="006E6125">
        <w:rPr>
          <w:i/>
          <w:iCs/>
          <w:sz w:val="18"/>
          <w:szCs w:val="17"/>
        </w:rPr>
        <w:t>Full Probabilistic Mapping (FPM) for a surface-based atlas of the digit areas of the hand</w:t>
      </w:r>
      <w:r w:rsidR="006E6125">
        <w:rPr>
          <w:i/>
          <w:iCs/>
          <w:sz w:val="18"/>
          <w:szCs w:val="17"/>
        </w:rPr>
        <w:t xml:space="preserve"> on an inflated cortical surface</w:t>
      </w:r>
      <w:r w:rsidR="00696863">
        <w:rPr>
          <w:i/>
          <w:iCs/>
          <w:sz w:val="18"/>
          <w:szCs w:val="17"/>
        </w:rPr>
        <w:t>. D</w:t>
      </w:r>
      <w:r w:rsidR="006E6125">
        <w:rPr>
          <w:i/>
          <w:iCs/>
          <w:sz w:val="18"/>
          <w:szCs w:val="17"/>
        </w:rPr>
        <w:t>ark grey cortical regions represent sulci, whilst light grey represent gyri</w:t>
      </w:r>
      <w:r w:rsidRPr="006E6125">
        <w:rPr>
          <w:i/>
          <w:iCs/>
          <w:sz w:val="18"/>
          <w:szCs w:val="17"/>
        </w:rPr>
        <w:t>. A</w:t>
      </w:r>
      <w:r w:rsidR="00853C25" w:rsidRPr="006E6125">
        <w:rPr>
          <w:i/>
          <w:iCs/>
          <w:sz w:val="18"/>
          <w:szCs w:val="17"/>
        </w:rPr>
        <w:t xml:space="preserve">) The summation of all 10 digits to show the FPM of the canonical digit area, showing the largest areas of highest probability are in the central sulcus and postcentral gyrus. The black boundaries represent the 50 % probability threshold of any digit being represented there, with the enclosed ROI being referred to as the digit </w:t>
      </w:r>
      <w:r w:rsidR="00D04347">
        <w:rPr>
          <w:i/>
          <w:iCs/>
          <w:sz w:val="18"/>
          <w:szCs w:val="17"/>
        </w:rPr>
        <w:t>hand ROI</w:t>
      </w:r>
      <w:r w:rsidR="00D04347" w:rsidRPr="006E6125">
        <w:rPr>
          <w:i/>
          <w:iCs/>
          <w:sz w:val="18"/>
          <w:szCs w:val="17"/>
        </w:rPr>
        <w:t xml:space="preserve"> </w:t>
      </w:r>
      <w:r w:rsidR="00853C25" w:rsidRPr="006E6125">
        <w:rPr>
          <w:i/>
          <w:iCs/>
          <w:sz w:val="18"/>
          <w:szCs w:val="17"/>
        </w:rPr>
        <w:t>henceforth. B) Zoomed</w:t>
      </w:r>
      <w:r w:rsidR="00A874AA">
        <w:rPr>
          <w:i/>
          <w:iCs/>
          <w:sz w:val="18"/>
          <w:szCs w:val="17"/>
        </w:rPr>
        <w:t>-</w:t>
      </w:r>
      <w:r w:rsidR="00853C25" w:rsidRPr="006E6125">
        <w:rPr>
          <w:i/>
          <w:iCs/>
          <w:sz w:val="18"/>
          <w:szCs w:val="17"/>
        </w:rPr>
        <w:t>in representations of the central sulcus, with the corresponding digit area to that hemisphere overlaid as a reference marker. Each sub panel represents the FPMs for each individual digit for both th</w:t>
      </w:r>
      <w:r w:rsidR="006E6125">
        <w:rPr>
          <w:i/>
          <w:iCs/>
          <w:sz w:val="18"/>
          <w:szCs w:val="17"/>
        </w:rPr>
        <w:t xml:space="preserve">e manual and automatic masking. </w:t>
      </w:r>
      <w:r w:rsidR="00310EBE">
        <w:rPr>
          <w:i/>
          <w:iCs/>
          <w:sz w:val="18"/>
          <w:szCs w:val="17"/>
        </w:rPr>
        <w:t>The number in the</w:t>
      </w:r>
      <w:r w:rsidR="008604C0">
        <w:rPr>
          <w:i/>
          <w:iCs/>
          <w:sz w:val="18"/>
          <w:szCs w:val="17"/>
        </w:rPr>
        <w:t xml:space="preserve"> top right corner of each sub panel </w:t>
      </w:r>
      <w:r w:rsidR="00310EBE">
        <w:rPr>
          <w:i/>
          <w:iCs/>
          <w:sz w:val="18"/>
          <w:szCs w:val="17"/>
        </w:rPr>
        <w:t>shows the</w:t>
      </w:r>
      <w:r w:rsidR="008604C0">
        <w:rPr>
          <w:i/>
          <w:iCs/>
          <w:sz w:val="18"/>
          <w:szCs w:val="17"/>
        </w:rPr>
        <w:t xml:space="preserve"> maximal number of subjects which overlap.</w:t>
      </w:r>
    </w:p>
    <w:p w14:paraId="21ED57CA" w14:textId="04ED6960" w:rsidR="00FF4973" w:rsidRDefault="00BB7B9A" w:rsidP="007475F3">
      <w:pPr>
        <w:widowControl/>
        <w:autoSpaceDE/>
        <w:autoSpaceDN/>
        <w:adjustRightInd/>
        <w:spacing w:after="160" w:line="259" w:lineRule="auto"/>
        <w:jc w:val="center"/>
        <w:rPr>
          <w:iCs/>
          <w:noProof/>
          <w:sz w:val="18"/>
          <w:szCs w:val="17"/>
        </w:rPr>
      </w:pPr>
      <w:r>
        <w:rPr>
          <w:iCs/>
          <w:noProof/>
          <w:sz w:val="18"/>
          <w:szCs w:val="17"/>
        </w:rPr>
        <w:drawing>
          <wp:inline distT="0" distB="0" distL="0" distR="0" wp14:anchorId="1CB6C527" wp14:editId="2AA379CF">
            <wp:extent cx="4366342" cy="5368137"/>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0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66342" cy="5368137"/>
                    </a:xfrm>
                    <a:prstGeom prst="rect">
                      <a:avLst/>
                    </a:prstGeom>
                  </pic:spPr>
                </pic:pic>
              </a:graphicData>
            </a:graphic>
          </wp:inline>
        </w:drawing>
      </w:r>
    </w:p>
    <w:p w14:paraId="7B64343C" w14:textId="011D9698" w:rsidR="006E6125" w:rsidRPr="009D627E" w:rsidRDefault="006E6125" w:rsidP="009D627E">
      <w:pPr>
        <w:widowControl/>
        <w:autoSpaceDE/>
        <w:autoSpaceDN/>
        <w:adjustRightInd/>
        <w:spacing w:after="160" w:line="259" w:lineRule="auto"/>
        <w:jc w:val="both"/>
        <w:rPr>
          <w:b/>
          <w:i/>
          <w:iCs/>
          <w:noProof/>
          <w:sz w:val="18"/>
          <w:szCs w:val="17"/>
        </w:rPr>
      </w:pPr>
      <w:r w:rsidRPr="009D627E">
        <w:rPr>
          <w:b/>
          <w:i/>
          <w:iCs/>
          <w:noProof/>
          <w:sz w:val="18"/>
          <w:szCs w:val="17"/>
        </w:rPr>
        <w:t xml:space="preserve">Figure 5: </w:t>
      </w:r>
      <w:r w:rsidR="00E21E90" w:rsidRPr="009D627E">
        <w:rPr>
          <w:i/>
          <w:iCs/>
          <w:noProof/>
          <w:sz w:val="18"/>
          <w:szCs w:val="17"/>
        </w:rPr>
        <w:t>The relationship of the Maximal Probability Maps (MPM) to the group-level phase results. A) Left column: the MPMs for the digit areas based on the winner-takes-all approach, showing the lateral</w:t>
      </w:r>
      <w:r w:rsidR="009339ED">
        <w:rPr>
          <w:i/>
          <w:iCs/>
          <w:noProof/>
          <w:sz w:val="18"/>
          <w:szCs w:val="17"/>
        </w:rPr>
        <w:t>-</w:t>
      </w:r>
      <w:r w:rsidR="00E21E90" w:rsidRPr="009D627E">
        <w:rPr>
          <w:i/>
          <w:iCs/>
          <w:noProof/>
          <w:sz w:val="18"/>
          <w:szCs w:val="17"/>
        </w:rPr>
        <w:t>medial organisation of the digits. Overlaid is Freesu</w:t>
      </w:r>
      <w:r w:rsidR="00101CE5">
        <w:rPr>
          <w:i/>
          <w:iCs/>
          <w:noProof/>
          <w:sz w:val="18"/>
          <w:szCs w:val="17"/>
        </w:rPr>
        <w:t>r</w:t>
      </w:r>
      <w:r w:rsidR="00E21E90" w:rsidRPr="009D627E">
        <w:rPr>
          <w:i/>
          <w:iCs/>
          <w:noProof/>
          <w:sz w:val="18"/>
          <w:szCs w:val="17"/>
        </w:rPr>
        <w:t>fers Brodmann area 3b label for anatomical reference (black lines). Middle column: the subject circular averaged phases derived from the Fourier analysis of the original functional data, masked to contain only the regions represented by the MPMs. Right column: angular standard dev</w:t>
      </w:r>
      <w:r w:rsidR="009339ED">
        <w:rPr>
          <w:i/>
          <w:iCs/>
          <w:noProof/>
          <w:sz w:val="18"/>
          <w:szCs w:val="17"/>
        </w:rPr>
        <w:t>i</w:t>
      </w:r>
      <w:r w:rsidR="00E21E90" w:rsidRPr="009D627E">
        <w:rPr>
          <w:i/>
          <w:iCs/>
          <w:noProof/>
          <w:sz w:val="18"/>
          <w:szCs w:val="17"/>
        </w:rPr>
        <w:t>ation of the groups phases, showing lower variabillity in the left digits (</w:t>
      </w:r>
      <w:r w:rsidR="009D627E" w:rsidRPr="009D627E">
        <w:rPr>
          <w:i/>
          <w:iCs/>
          <w:noProof/>
          <w:sz w:val="18"/>
          <w:szCs w:val="17"/>
        </w:rPr>
        <w:t>averag</w:t>
      </w:r>
      <w:r w:rsidR="00E21E90" w:rsidRPr="009D627E">
        <w:rPr>
          <w:i/>
          <w:iCs/>
          <w:noProof/>
          <w:sz w:val="18"/>
          <w:szCs w:val="17"/>
        </w:rPr>
        <w:t>ing 1.08 rads across the ROI) compared to the right digits (1.22 rads). B) The relationship between the MPM RO</w:t>
      </w:r>
      <w:r w:rsidR="009D627E" w:rsidRPr="009D627E">
        <w:rPr>
          <w:i/>
          <w:iCs/>
          <w:noProof/>
          <w:sz w:val="18"/>
          <w:szCs w:val="17"/>
        </w:rPr>
        <w:t>Is and the subjects phase maps it intersects with, each dot representing the mean phase for a subject over that ROI in MNI space. The boundaties between digits allocations have been overlaid as grey horizontal lines. The median of the subject distrib</w:t>
      </w:r>
      <w:r w:rsidR="002561DD">
        <w:rPr>
          <w:i/>
          <w:iCs/>
          <w:noProof/>
          <w:sz w:val="18"/>
          <w:szCs w:val="17"/>
        </w:rPr>
        <w:t>u</w:t>
      </w:r>
      <w:r w:rsidR="009D627E" w:rsidRPr="009D627E">
        <w:rPr>
          <w:i/>
          <w:iCs/>
          <w:noProof/>
          <w:sz w:val="18"/>
          <w:szCs w:val="17"/>
        </w:rPr>
        <w:t xml:space="preserve">tions for digits 2, 3 and 4 all fall </w:t>
      </w:r>
      <w:r w:rsidR="00253CA6">
        <w:rPr>
          <w:i/>
          <w:iCs/>
          <w:noProof/>
          <w:sz w:val="18"/>
          <w:szCs w:val="17"/>
        </w:rPr>
        <w:t>within</w:t>
      </w:r>
      <w:r w:rsidR="009D627E" w:rsidRPr="009D627E">
        <w:rPr>
          <w:i/>
          <w:iCs/>
          <w:noProof/>
          <w:sz w:val="18"/>
          <w:szCs w:val="17"/>
        </w:rPr>
        <w:t xml:space="preserve"> the expected boundaries. </w:t>
      </w:r>
    </w:p>
    <w:p w14:paraId="4EA87F57" w14:textId="53BF0A17" w:rsidR="007475F3" w:rsidRDefault="007475F3" w:rsidP="007475F3">
      <w:pPr>
        <w:widowControl/>
        <w:autoSpaceDE/>
        <w:autoSpaceDN/>
        <w:adjustRightInd/>
        <w:spacing w:after="160" w:line="259" w:lineRule="auto"/>
        <w:jc w:val="center"/>
        <w:rPr>
          <w:iCs/>
          <w:noProof/>
          <w:sz w:val="18"/>
          <w:szCs w:val="17"/>
        </w:rPr>
      </w:pPr>
      <w:r>
        <w:rPr>
          <w:iCs/>
          <w:noProof/>
          <w:sz w:val="18"/>
          <w:szCs w:val="17"/>
        </w:rPr>
        <w:drawing>
          <wp:inline distT="0" distB="0" distL="0" distR="0" wp14:anchorId="147A704E" wp14:editId="5CDC4645">
            <wp:extent cx="5653043" cy="4223860"/>
            <wp:effectExtent l="0" t="0" r="508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_0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53043" cy="4223860"/>
                    </a:xfrm>
                    <a:prstGeom prst="rect">
                      <a:avLst/>
                    </a:prstGeom>
                  </pic:spPr>
                </pic:pic>
              </a:graphicData>
            </a:graphic>
          </wp:inline>
        </w:drawing>
      </w:r>
    </w:p>
    <w:p w14:paraId="52BFA8E1" w14:textId="5C2E2133" w:rsidR="009D627E" w:rsidRPr="00D80EA8" w:rsidRDefault="009D627E" w:rsidP="009D627E">
      <w:pPr>
        <w:widowControl/>
        <w:autoSpaceDE/>
        <w:autoSpaceDN/>
        <w:adjustRightInd/>
        <w:spacing w:after="160" w:line="259" w:lineRule="auto"/>
        <w:jc w:val="both"/>
        <w:rPr>
          <w:b/>
          <w:i/>
          <w:iCs/>
          <w:noProof/>
          <w:sz w:val="18"/>
          <w:szCs w:val="17"/>
        </w:rPr>
      </w:pPr>
      <w:r w:rsidRPr="00D80EA8">
        <w:rPr>
          <w:b/>
          <w:i/>
          <w:iCs/>
          <w:noProof/>
          <w:sz w:val="18"/>
          <w:szCs w:val="17"/>
        </w:rPr>
        <w:t xml:space="preserve">Figure 6: </w:t>
      </w:r>
      <w:r w:rsidR="008604C0" w:rsidRPr="00D80EA8">
        <w:rPr>
          <w:i/>
          <w:iCs/>
          <w:noProof/>
          <w:sz w:val="18"/>
          <w:szCs w:val="17"/>
        </w:rPr>
        <w:t>Digit</w:t>
      </w:r>
      <w:r w:rsidRPr="00D80EA8">
        <w:rPr>
          <w:i/>
          <w:iCs/>
          <w:noProof/>
          <w:sz w:val="18"/>
          <w:szCs w:val="17"/>
        </w:rPr>
        <w:t xml:space="preserve"> ROI size</w:t>
      </w:r>
      <w:r w:rsidR="008604C0" w:rsidRPr="00D80EA8">
        <w:rPr>
          <w:i/>
          <w:iCs/>
          <w:noProof/>
          <w:sz w:val="18"/>
          <w:szCs w:val="17"/>
        </w:rPr>
        <w:t xml:space="preserve"> results, surface-based results are </w:t>
      </w:r>
      <w:r w:rsidR="00C5252C">
        <w:rPr>
          <w:i/>
          <w:iCs/>
          <w:noProof/>
          <w:sz w:val="18"/>
          <w:szCs w:val="17"/>
        </w:rPr>
        <w:t xml:space="preserve">shown </w:t>
      </w:r>
      <w:r w:rsidR="008604C0" w:rsidRPr="00D80EA8">
        <w:rPr>
          <w:i/>
          <w:iCs/>
          <w:noProof/>
          <w:sz w:val="18"/>
          <w:szCs w:val="17"/>
        </w:rPr>
        <w:t xml:space="preserve">on the top row and volume-based on the bottom. A) A comparison of the subject </w:t>
      </w:r>
      <w:r w:rsidR="00D80EA8" w:rsidRPr="00D80EA8">
        <w:rPr>
          <w:i/>
          <w:iCs/>
          <w:noProof/>
          <w:sz w:val="18"/>
          <w:szCs w:val="17"/>
        </w:rPr>
        <w:t xml:space="preserve">left </w:t>
      </w:r>
      <w:r w:rsidR="008604C0" w:rsidRPr="00D80EA8">
        <w:rPr>
          <w:i/>
          <w:iCs/>
          <w:noProof/>
          <w:sz w:val="18"/>
          <w:szCs w:val="17"/>
        </w:rPr>
        <w:t>digit ROIs (pink bars) when projected to MNI spaces compared to the resultant MPM ROIs</w:t>
      </w:r>
      <w:r w:rsidR="00D80EA8" w:rsidRPr="00D80EA8">
        <w:rPr>
          <w:i/>
          <w:iCs/>
          <w:noProof/>
          <w:sz w:val="18"/>
          <w:szCs w:val="17"/>
        </w:rPr>
        <w:t xml:space="preserve">, error bars (black) represent the standard error of the mean. Blue bars represent the size of the </w:t>
      </w:r>
      <w:r w:rsidR="002561DD">
        <w:rPr>
          <w:i/>
          <w:iCs/>
          <w:noProof/>
          <w:sz w:val="18"/>
          <w:szCs w:val="17"/>
        </w:rPr>
        <w:t>corresponding</w:t>
      </w:r>
      <w:r w:rsidR="00D80EA8" w:rsidRPr="00D80EA8">
        <w:rPr>
          <w:i/>
          <w:iCs/>
          <w:noProof/>
          <w:sz w:val="18"/>
          <w:szCs w:val="17"/>
        </w:rPr>
        <w:t xml:space="preserve"> MPM ROI. B) the same as panel A but for the right digits. C)  The results of the post-hoc testing on where differences in the spatial extent of digit representations occur, the matrices contain log-transformed p-values of null hypothesis that the labelling of the digits doesn’t affect the size of digit ROI. Values less than -1.3 (log</w:t>
      </w:r>
      <w:r w:rsidR="00D80EA8" w:rsidRPr="00D80EA8">
        <w:rPr>
          <w:i/>
          <w:iCs/>
          <w:noProof/>
          <w:sz w:val="18"/>
          <w:szCs w:val="17"/>
          <w:vertAlign w:val="subscript"/>
        </w:rPr>
        <w:t>10</w:t>
      </w:r>
      <w:r w:rsidR="00D80EA8" w:rsidRPr="00D80EA8">
        <w:rPr>
          <w:i/>
          <w:iCs/>
          <w:noProof/>
          <w:sz w:val="18"/>
          <w:szCs w:val="17"/>
        </w:rPr>
        <w:t>(0.05)) are displayed showing in all cases that D5 is signif</w:t>
      </w:r>
      <w:r w:rsidR="002561DD">
        <w:rPr>
          <w:i/>
          <w:iCs/>
          <w:noProof/>
          <w:sz w:val="18"/>
          <w:szCs w:val="17"/>
        </w:rPr>
        <w:t>i</w:t>
      </w:r>
      <w:r w:rsidR="00D80EA8" w:rsidRPr="00D80EA8">
        <w:rPr>
          <w:i/>
          <w:iCs/>
          <w:noProof/>
          <w:sz w:val="18"/>
          <w:szCs w:val="17"/>
        </w:rPr>
        <w:t>cantly smaller in represen</w:t>
      </w:r>
      <w:r w:rsidR="002561DD">
        <w:rPr>
          <w:i/>
          <w:iCs/>
          <w:noProof/>
          <w:sz w:val="18"/>
          <w:szCs w:val="17"/>
        </w:rPr>
        <w:t>t</w:t>
      </w:r>
      <w:r w:rsidR="00D80EA8" w:rsidRPr="00D80EA8">
        <w:rPr>
          <w:i/>
          <w:iCs/>
          <w:noProof/>
          <w:sz w:val="18"/>
          <w:szCs w:val="17"/>
        </w:rPr>
        <w:t xml:space="preserve">ation than the rest of digits. </w:t>
      </w:r>
    </w:p>
    <w:p w14:paraId="20D1927F" w14:textId="24DFA7D3" w:rsidR="007475F3" w:rsidRDefault="007475F3" w:rsidP="009B0BAA">
      <w:pPr>
        <w:widowControl/>
        <w:autoSpaceDE/>
        <w:autoSpaceDN/>
        <w:adjustRightInd/>
        <w:spacing w:after="160" w:line="259" w:lineRule="auto"/>
        <w:rPr>
          <w:iCs/>
          <w:noProof/>
          <w:sz w:val="18"/>
          <w:szCs w:val="17"/>
        </w:rPr>
      </w:pPr>
    </w:p>
    <w:p w14:paraId="333605D2" w14:textId="1358472B" w:rsidR="007475F3" w:rsidRDefault="007475F3" w:rsidP="007475F3">
      <w:pPr>
        <w:widowControl/>
        <w:autoSpaceDE/>
        <w:autoSpaceDN/>
        <w:adjustRightInd/>
        <w:spacing w:after="160" w:line="259" w:lineRule="auto"/>
        <w:jc w:val="center"/>
        <w:rPr>
          <w:iCs/>
          <w:noProof/>
          <w:sz w:val="18"/>
          <w:szCs w:val="17"/>
        </w:rPr>
      </w:pPr>
      <w:r>
        <w:rPr>
          <w:iCs/>
          <w:noProof/>
          <w:sz w:val="18"/>
          <w:szCs w:val="17"/>
        </w:rPr>
        <w:drawing>
          <wp:inline distT="0" distB="0" distL="0" distR="0" wp14:anchorId="1D4FA28A" wp14:editId="6B9AA05B">
            <wp:extent cx="5538263" cy="408835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_0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62743" cy="4106421"/>
                    </a:xfrm>
                    <a:prstGeom prst="rect">
                      <a:avLst/>
                    </a:prstGeom>
                  </pic:spPr>
                </pic:pic>
              </a:graphicData>
            </a:graphic>
          </wp:inline>
        </w:drawing>
      </w:r>
    </w:p>
    <w:p w14:paraId="3CAEF1BF" w14:textId="340D0788" w:rsidR="00D26CD8" w:rsidRPr="004A66F9" w:rsidRDefault="00EB33D3" w:rsidP="004A66F9">
      <w:pPr>
        <w:widowControl/>
        <w:autoSpaceDE/>
        <w:autoSpaceDN/>
        <w:adjustRightInd/>
        <w:spacing w:after="160" w:line="259" w:lineRule="auto"/>
        <w:jc w:val="both"/>
        <w:rPr>
          <w:i/>
          <w:noProof/>
          <w:sz w:val="18"/>
          <w:szCs w:val="17"/>
        </w:rPr>
      </w:pPr>
      <w:r w:rsidRPr="004A66F9">
        <w:rPr>
          <w:b/>
          <w:bCs/>
          <w:i/>
          <w:noProof/>
          <w:sz w:val="18"/>
          <w:szCs w:val="17"/>
        </w:rPr>
        <w:t xml:space="preserve">Figure 7: </w:t>
      </w:r>
      <w:r w:rsidRPr="004A66F9">
        <w:rPr>
          <w:i/>
          <w:noProof/>
          <w:sz w:val="18"/>
          <w:szCs w:val="17"/>
        </w:rPr>
        <w:t>Characterisation and validation results of the probabilitic maps in both surface space (top row) and vo</w:t>
      </w:r>
      <w:r w:rsidR="00505246">
        <w:rPr>
          <w:i/>
          <w:noProof/>
          <w:sz w:val="18"/>
          <w:szCs w:val="17"/>
        </w:rPr>
        <w:t>l</w:t>
      </w:r>
      <w:r w:rsidRPr="004A66F9">
        <w:rPr>
          <w:i/>
          <w:noProof/>
          <w:sz w:val="18"/>
          <w:szCs w:val="17"/>
        </w:rPr>
        <w:t xml:space="preserve">ume space (bottom row). A) </w:t>
      </w:r>
      <w:r w:rsidR="002A1343" w:rsidRPr="004A66F9">
        <w:rPr>
          <w:i/>
          <w:noProof/>
          <w:sz w:val="18"/>
          <w:szCs w:val="17"/>
        </w:rPr>
        <w:t xml:space="preserve">Blurring metric results </w:t>
      </w:r>
      <w:r w:rsidR="00505246">
        <w:rPr>
          <w:i/>
          <w:noProof/>
          <w:sz w:val="18"/>
          <w:szCs w:val="17"/>
        </w:rPr>
        <w:t>for the</w:t>
      </w:r>
      <w:r w:rsidR="002A1343" w:rsidRPr="004A66F9">
        <w:rPr>
          <w:i/>
          <w:noProof/>
          <w:sz w:val="18"/>
          <w:szCs w:val="17"/>
        </w:rPr>
        <w:t xml:space="preserve"> </w:t>
      </w:r>
      <w:r w:rsidR="00930285" w:rsidRPr="004A66F9">
        <w:rPr>
          <w:i/>
          <w:noProof/>
          <w:sz w:val="18"/>
          <w:szCs w:val="17"/>
        </w:rPr>
        <w:t xml:space="preserve">digit </w:t>
      </w:r>
      <w:r w:rsidR="00505246">
        <w:rPr>
          <w:i/>
          <w:noProof/>
          <w:sz w:val="18"/>
          <w:szCs w:val="17"/>
        </w:rPr>
        <w:t>ROI</w:t>
      </w:r>
      <w:r w:rsidR="00930285" w:rsidRPr="004A66F9">
        <w:rPr>
          <w:i/>
          <w:noProof/>
          <w:sz w:val="18"/>
          <w:szCs w:val="17"/>
        </w:rPr>
        <w:t>s after spatial normalisation</w:t>
      </w:r>
      <w:r w:rsidR="00505246">
        <w:rPr>
          <w:i/>
          <w:noProof/>
          <w:sz w:val="18"/>
          <w:szCs w:val="17"/>
        </w:rPr>
        <w:t>;</w:t>
      </w:r>
      <w:r w:rsidR="00930285" w:rsidRPr="004A66F9">
        <w:rPr>
          <w:i/>
          <w:noProof/>
          <w:sz w:val="18"/>
          <w:szCs w:val="17"/>
        </w:rPr>
        <w:t xml:space="preserve"> lower scores indicate a </w:t>
      </w:r>
      <w:r w:rsidR="00D37006" w:rsidRPr="004A66F9">
        <w:rPr>
          <w:i/>
          <w:noProof/>
          <w:sz w:val="18"/>
          <w:szCs w:val="17"/>
        </w:rPr>
        <w:t>better overlap of the ROIs across normalised subject maps. Here, we observe that the ROIs in surface space y</w:t>
      </w:r>
      <w:r w:rsidR="000E47AD" w:rsidRPr="004A66F9">
        <w:rPr>
          <w:i/>
          <w:noProof/>
          <w:sz w:val="18"/>
          <w:szCs w:val="17"/>
        </w:rPr>
        <w:t>ield lower blurring scores compared t</w:t>
      </w:r>
      <w:r w:rsidR="00505246">
        <w:rPr>
          <w:i/>
          <w:noProof/>
          <w:sz w:val="18"/>
          <w:szCs w:val="17"/>
        </w:rPr>
        <w:t>o</w:t>
      </w:r>
      <w:r w:rsidR="000E47AD" w:rsidRPr="004A66F9">
        <w:rPr>
          <w:i/>
          <w:noProof/>
          <w:sz w:val="18"/>
          <w:szCs w:val="17"/>
        </w:rPr>
        <w:t xml:space="preserve"> their volumetric counterparts. B) </w:t>
      </w:r>
      <w:r w:rsidR="00593A1C" w:rsidRPr="004A66F9">
        <w:rPr>
          <w:i/>
          <w:noProof/>
          <w:sz w:val="18"/>
          <w:szCs w:val="17"/>
        </w:rPr>
        <w:t xml:space="preserve">Central tendency scores from FPMs generated using the leave-one-out </w:t>
      </w:r>
      <w:r w:rsidR="006C2CB4">
        <w:rPr>
          <w:i/>
          <w:noProof/>
          <w:sz w:val="18"/>
          <w:szCs w:val="17"/>
        </w:rPr>
        <w:t>method</w:t>
      </w:r>
      <w:r w:rsidR="00856890" w:rsidRPr="004A66F9">
        <w:rPr>
          <w:i/>
          <w:noProof/>
          <w:sz w:val="18"/>
          <w:szCs w:val="17"/>
        </w:rPr>
        <w:t xml:space="preserve">, with </w:t>
      </w:r>
      <w:r w:rsidR="00205DD8" w:rsidRPr="004A66F9">
        <w:rPr>
          <w:i/>
          <w:noProof/>
          <w:sz w:val="18"/>
          <w:szCs w:val="17"/>
        </w:rPr>
        <w:t>the average scores from all 22 permutations shown</w:t>
      </w:r>
      <w:r w:rsidR="00856890" w:rsidRPr="004A66F9">
        <w:rPr>
          <w:i/>
          <w:noProof/>
          <w:sz w:val="18"/>
          <w:szCs w:val="17"/>
        </w:rPr>
        <w:t>. We observe a strong diagonal element to these matrices</w:t>
      </w:r>
      <w:r w:rsidR="00031A54" w:rsidRPr="004A66F9">
        <w:rPr>
          <w:i/>
          <w:noProof/>
          <w:sz w:val="18"/>
          <w:szCs w:val="17"/>
        </w:rPr>
        <w:t xml:space="preserve">, with the central tendency scores being highest along the diagonal for a given ROI in </w:t>
      </w:r>
      <w:r w:rsidR="00C56EEE" w:rsidRPr="004A66F9">
        <w:rPr>
          <w:i/>
          <w:noProof/>
          <w:sz w:val="18"/>
          <w:szCs w:val="17"/>
        </w:rPr>
        <w:t>8/10 digits for the surfa</w:t>
      </w:r>
      <w:r w:rsidR="00A302F8" w:rsidRPr="004A66F9">
        <w:rPr>
          <w:i/>
          <w:noProof/>
          <w:sz w:val="18"/>
          <w:szCs w:val="17"/>
        </w:rPr>
        <w:t>c</w:t>
      </w:r>
      <w:r w:rsidR="00C56EEE" w:rsidRPr="004A66F9">
        <w:rPr>
          <w:i/>
          <w:noProof/>
          <w:sz w:val="18"/>
          <w:szCs w:val="17"/>
        </w:rPr>
        <w:t xml:space="preserve">e ROIs and 7/10 for the volumetric ROIs. C) The </w:t>
      </w:r>
      <w:r w:rsidR="00063F08" w:rsidRPr="004A66F9">
        <w:rPr>
          <w:i/>
          <w:noProof/>
          <w:sz w:val="18"/>
          <w:szCs w:val="17"/>
        </w:rPr>
        <w:t xml:space="preserve">average central tendency score for </w:t>
      </w:r>
      <w:r w:rsidR="00960589" w:rsidRPr="004A66F9">
        <w:rPr>
          <w:i/>
          <w:noProof/>
          <w:sz w:val="18"/>
          <w:szCs w:val="17"/>
        </w:rPr>
        <w:t xml:space="preserve">MPMs </w:t>
      </w:r>
      <w:r w:rsidR="009E3CB8">
        <w:rPr>
          <w:i/>
          <w:noProof/>
          <w:sz w:val="18"/>
          <w:szCs w:val="17"/>
        </w:rPr>
        <w:t>generated</w:t>
      </w:r>
      <w:r w:rsidR="00960589" w:rsidRPr="004A66F9">
        <w:rPr>
          <w:i/>
          <w:noProof/>
          <w:sz w:val="18"/>
          <w:szCs w:val="17"/>
        </w:rPr>
        <w:t xml:space="preserve"> using the leave-one-out method</w:t>
      </w:r>
      <w:r w:rsidR="00BA555F" w:rsidRPr="004A66F9">
        <w:rPr>
          <w:i/>
          <w:noProof/>
          <w:sz w:val="18"/>
          <w:szCs w:val="17"/>
        </w:rPr>
        <w:t>.</w:t>
      </w:r>
    </w:p>
    <w:p w14:paraId="2B1996FB" w14:textId="38D5B80E" w:rsidR="006D50EF" w:rsidRDefault="006D50EF" w:rsidP="007475F3">
      <w:pPr>
        <w:widowControl/>
        <w:autoSpaceDE/>
        <w:autoSpaceDN/>
        <w:adjustRightInd/>
        <w:spacing w:after="160" w:line="259" w:lineRule="auto"/>
        <w:jc w:val="center"/>
        <w:rPr>
          <w:iCs/>
          <w:noProof/>
          <w:sz w:val="18"/>
          <w:szCs w:val="17"/>
        </w:rPr>
      </w:pPr>
      <w:r>
        <w:rPr>
          <w:iCs/>
          <w:noProof/>
          <w:sz w:val="18"/>
          <w:szCs w:val="17"/>
        </w:rPr>
        <w:drawing>
          <wp:inline distT="0" distB="0" distL="0" distR="0" wp14:anchorId="444C7B98" wp14:editId="64FD74D2">
            <wp:extent cx="5604735" cy="51086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_0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04735" cy="5108617"/>
                    </a:xfrm>
                    <a:prstGeom prst="rect">
                      <a:avLst/>
                    </a:prstGeom>
                  </pic:spPr>
                </pic:pic>
              </a:graphicData>
            </a:graphic>
          </wp:inline>
        </w:drawing>
      </w:r>
    </w:p>
    <w:p w14:paraId="7A02BA10" w14:textId="5FC3945E" w:rsidR="005B7CA9" w:rsidRPr="004A66F9" w:rsidRDefault="00BA555F" w:rsidP="004A66F9">
      <w:pPr>
        <w:widowControl/>
        <w:autoSpaceDE/>
        <w:autoSpaceDN/>
        <w:adjustRightInd/>
        <w:spacing w:after="160" w:line="259" w:lineRule="auto"/>
        <w:jc w:val="both"/>
        <w:rPr>
          <w:i/>
          <w:noProof/>
          <w:sz w:val="18"/>
          <w:szCs w:val="17"/>
        </w:rPr>
      </w:pPr>
      <w:r w:rsidRPr="004A66F9">
        <w:rPr>
          <w:b/>
          <w:bCs/>
          <w:i/>
          <w:noProof/>
          <w:sz w:val="18"/>
          <w:szCs w:val="17"/>
        </w:rPr>
        <w:t xml:space="preserve">Figure 8: </w:t>
      </w:r>
      <w:r w:rsidR="00F2446B" w:rsidRPr="004A66F9">
        <w:rPr>
          <w:i/>
          <w:noProof/>
          <w:sz w:val="18"/>
          <w:szCs w:val="17"/>
        </w:rPr>
        <w:t>Results of the anatomical variability in the surface domain. A</w:t>
      </w:r>
      <w:r w:rsidR="00D56B2F">
        <w:rPr>
          <w:i/>
          <w:noProof/>
          <w:sz w:val="18"/>
          <w:szCs w:val="17"/>
        </w:rPr>
        <w:t>i</w:t>
      </w:r>
      <w:r w:rsidR="00F2446B" w:rsidRPr="004A66F9">
        <w:rPr>
          <w:i/>
          <w:noProof/>
          <w:sz w:val="18"/>
          <w:szCs w:val="17"/>
        </w:rPr>
        <w:t xml:space="preserve">) Maps of the subject averaged </w:t>
      </w:r>
      <w:r w:rsidR="00FB6F28" w:rsidRPr="004A66F9">
        <w:rPr>
          <w:i/>
          <w:noProof/>
          <w:sz w:val="18"/>
          <w:szCs w:val="17"/>
        </w:rPr>
        <w:t xml:space="preserve">surface curvature after transformation to the MNI-305 space, the ROIs for the digit area, V1 and V2 are shown on the surfaes in red, green and blue </w:t>
      </w:r>
      <w:r w:rsidR="00D455EE" w:rsidRPr="004A66F9">
        <w:rPr>
          <w:i/>
          <w:noProof/>
          <w:sz w:val="18"/>
          <w:szCs w:val="17"/>
        </w:rPr>
        <w:t xml:space="preserve">respetively. </w:t>
      </w:r>
      <w:r w:rsidR="00D56B2F">
        <w:rPr>
          <w:i/>
          <w:noProof/>
          <w:sz w:val="18"/>
          <w:szCs w:val="17"/>
        </w:rPr>
        <w:t>Aii</w:t>
      </w:r>
      <w:r w:rsidR="00294BE3" w:rsidRPr="004A66F9">
        <w:rPr>
          <w:i/>
          <w:noProof/>
          <w:sz w:val="18"/>
          <w:szCs w:val="17"/>
        </w:rPr>
        <w:t>) Nomalised histograms show the likelihood distrubtion</w:t>
      </w:r>
      <w:r w:rsidR="00D77199" w:rsidRPr="004A66F9">
        <w:rPr>
          <w:i/>
          <w:noProof/>
          <w:sz w:val="18"/>
          <w:szCs w:val="17"/>
        </w:rPr>
        <w:t xml:space="preserve">s of curvature within the </w:t>
      </w:r>
      <w:r w:rsidR="0089790B" w:rsidRPr="004A66F9">
        <w:rPr>
          <w:i/>
          <w:noProof/>
          <w:sz w:val="18"/>
          <w:szCs w:val="17"/>
        </w:rPr>
        <w:t>given ROIs, showing that the gamut of curvatu</w:t>
      </w:r>
      <w:r w:rsidR="00B6206A">
        <w:rPr>
          <w:i/>
          <w:noProof/>
          <w:sz w:val="18"/>
          <w:szCs w:val="17"/>
        </w:rPr>
        <w:t>r</w:t>
      </w:r>
      <w:r w:rsidR="0089790B" w:rsidRPr="004A66F9">
        <w:rPr>
          <w:i/>
          <w:noProof/>
          <w:sz w:val="18"/>
          <w:szCs w:val="17"/>
        </w:rPr>
        <w:t xml:space="preserve">e values </w:t>
      </w:r>
      <w:r w:rsidR="00FD15E1" w:rsidRPr="004A66F9">
        <w:rPr>
          <w:i/>
          <w:noProof/>
          <w:sz w:val="18"/>
          <w:szCs w:val="17"/>
        </w:rPr>
        <w:t xml:space="preserve">is similar across the three ROIs. </w:t>
      </w:r>
      <w:r w:rsidR="00D56B2F">
        <w:rPr>
          <w:i/>
          <w:noProof/>
          <w:sz w:val="18"/>
          <w:szCs w:val="17"/>
        </w:rPr>
        <w:t>B</w:t>
      </w:r>
      <w:r w:rsidR="00FD15E1" w:rsidRPr="004A66F9">
        <w:rPr>
          <w:i/>
          <w:noProof/>
          <w:sz w:val="18"/>
          <w:szCs w:val="17"/>
        </w:rPr>
        <w:t xml:space="preserve">) Maps of </w:t>
      </w:r>
      <w:r w:rsidR="008E4047" w:rsidRPr="004A66F9">
        <w:rPr>
          <w:i/>
          <w:noProof/>
          <w:sz w:val="18"/>
          <w:szCs w:val="17"/>
        </w:rPr>
        <w:t>curvature vari</w:t>
      </w:r>
      <w:r w:rsidR="00B6206A">
        <w:rPr>
          <w:i/>
          <w:noProof/>
          <w:sz w:val="18"/>
          <w:szCs w:val="17"/>
        </w:rPr>
        <w:t>a</w:t>
      </w:r>
      <w:r w:rsidR="008E4047" w:rsidRPr="004A66F9">
        <w:rPr>
          <w:i/>
          <w:noProof/>
          <w:sz w:val="18"/>
          <w:szCs w:val="17"/>
        </w:rPr>
        <w:t xml:space="preserve">bility, as represented using standard deviation. </w:t>
      </w:r>
      <w:r w:rsidR="00D56B2F">
        <w:rPr>
          <w:i/>
          <w:noProof/>
          <w:sz w:val="18"/>
          <w:szCs w:val="17"/>
        </w:rPr>
        <w:t>Bii</w:t>
      </w:r>
      <w:r w:rsidR="00641FCF" w:rsidRPr="004A66F9">
        <w:rPr>
          <w:i/>
          <w:noProof/>
          <w:sz w:val="18"/>
          <w:szCs w:val="17"/>
        </w:rPr>
        <w:t>) Normalised histograms of curvature varibility within the three ROIs, showing that</w:t>
      </w:r>
      <w:r w:rsidR="00CA4E03" w:rsidRPr="004A66F9">
        <w:rPr>
          <w:i/>
          <w:noProof/>
          <w:sz w:val="18"/>
          <w:szCs w:val="17"/>
        </w:rPr>
        <w:t xml:space="preserve"> anatomical differences within the digit area in S1 </w:t>
      </w:r>
      <w:r w:rsidR="00B6206A">
        <w:rPr>
          <w:i/>
          <w:noProof/>
          <w:sz w:val="18"/>
          <w:szCs w:val="17"/>
        </w:rPr>
        <w:t xml:space="preserve">are </w:t>
      </w:r>
      <w:r w:rsidR="00CA4E03" w:rsidRPr="004A66F9">
        <w:rPr>
          <w:i/>
          <w:noProof/>
          <w:sz w:val="18"/>
          <w:szCs w:val="17"/>
        </w:rPr>
        <w:t xml:space="preserve">notably lower than for V1 and V2 areas. </w:t>
      </w:r>
    </w:p>
    <w:p w14:paraId="034A750F" w14:textId="4FCB5C25" w:rsidR="005B7CA9" w:rsidRPr="005B7CA9" w:rsidRDefault="005B7CA9" w:rsidP="005B7CA9">
      <w:pPr>
        <w:widowControl/>
        <w:autoSpaceDE/>
        <w:autoSpaceDN/>
        <w:adjustRightInd/>
        <w:spacing w:after="160" w:line="259" w:lineRule="auto"/>
        <w:rPr>
          <w:b/>
          <w:bCs/>
          <w:iCs/>
          <w:noProof/>
          <w:sz w:val="18"/>
          <w:szCs w:val="17"/>
        </w:rPr>
      </w:pPr>
      <w:r>
        <w:rPr>
          <w:b/>
          <w:bCs/>
          <w:iCs/>
          <w:noProof/>
          <w:sz w:val="18"/>
          <w:szCs w:val="17"/>
        </w:rPr>
        <w:br w:type="page"/>
      </w:r>
      <w:r w:rsidRPr="005B7CA9">
        <w:rPr>
          <w:b/>
          <w:bCs/>
          <w:iCs/>
          <w:noProof/>
          <w:sz w:val="18"/>
          <w:szCs w:val="17"/>
        </w:rPr>
        <w:t>Discussion</w:t>
      </w:r>
    </w:p>
    <w:p w14:paraId="0C103E23" w14:textId="76C405FF" w:rsidR="00F06727" w:rsidRPr="002646C6" w:rsidRDefault="00FD1F2A" w:rsidP="004A66F9">
      <w:pPr>
        <w:widowControl/>
        <w:autoSpaceDE/>
        <w:autoSpaceDN/>
        <w:adjustRightInd/>
        <w:spacing w:after="160" w:line="259" w:lineRule="auto"/>
        <w:jc w:val="both"/>
        <w:rPr>
          <w:iCs/>
          <w:sz w:val="18"/>
          <w:szCs w:val="17"/>
        </w:rPr>
      </w:pPr>
      <w:r w:rsidRPr="00FD1F2A">
        <w:rPr>
          <w:iCs/>
          <w:sz w:val="18"/>
          <w:szCs w:val="17"/>
        </w:rPr>
        <w:t>Here</w:t>
      </w:r>
      <w:r w:rsidR="004366F7">
        <w:rPr>
          <w:iCs/>
          <w:sz w:val="18"/>
          <w:szCs w:val="17"/>
        </w:rPr>
        <w:t>,</w:t>
      </w:r>
      <w:r w:rsidRPr="00FD1F2A">
        <w:rPr>
          <w:iCs/>
          <w:sz w:val="18"/>
          <w:szCs w:val="17"/>
        </w:rPr>
        <w:t xml:space="preserve"> we present a probabilistic volume</w:t>
      </w:r>
      <w:r w:rsidR="00600DF2">
        <w:rPr>
          <w:iCs/>
          <w:sz w:val="18"/>
          <w:szCs w:val="17"/>
        </w:rPr>
        <w:t>-</w:t>
      </w:r>
      <w:r w:rsidRPr="00FD1F2A">
        <w:rPr>
          <w:iCs/>
          <w:sz w:val="18"/>
          <w:szCs w:val="17"/>
        </w:rPr>
        <w:t xml:space="preserve"> and surface</w:t>
      </w:r>
      <w:r w:rsidR="00600DF2">
        <w:rPr>
          <w:iCs/>
          <w:sz w:val="18"/>
          <w:szCs w:val="17"/>
        </w:rPr>
        <w:t>-</w:t>
      </w:r>
      <w:r w:rsidRPr="00FD1F2A">
        <w:rPr>
          <w:iCs/>
          <w:sz w:val="18"/>
          <w:szCs w:val="17"/>
        </w:rPr>
        <w:t xml:space="preserve">based atlas of digit </w:t>
      </w:r>
      <w:proofErr w:type="spellStart"/>
      <w:r w:rsidRPr="00FD1F2A">
        <w:rPr>
          <w:iCs/>
          <w:sz w:val="18"/>
          <w:szCs w:val="17"/>
        </w:rPr>
        <w:t>somatotopy</w:t>
      </w:r>
      <w:proofErr w:type="spellEnd"/>
      <w:r w:rsidRPr="00FD1F2A">
        <w:rPr>
          <w:iCs/>
          <w:sz w:val="18"/>
          <w:szCs w:val="17"/>
        </w:rPr>
        <w:t xml:space="preserve"> defined from functional MRI. </w:t>
      </w:r>
      <w:r w:rsidR="00F06727">
        <w:rPr>
          <w:iCs/>
          <w:sz w:val="18"/>
          <w:szCs w:val="17"/>
        </w:rPr>
        <w:t xml:space="preserve">These somatosensory maps are derived from finger dominance </w:t>
      </w:r>
      <w:r w:rsidR="00C95052">
        <w:rPr>
          <w:iCs/>
          <w:sz w:val="18"/>
          <w:szCs w:val="17"/>
        </w:rPr>
        <w:t xml:space="preserve">(binned phase maps) </w:t>
      </w:r>
      <w:r w:rsidR="00F06727">
        <w:rPr>
          <w:iCs/>
          <w:sz w:val="18"/>
          <w:szCs w:val="17"/>
        </w:rPr>
        <w:t xml:space="preserve">and </w:t>
      </w:r>
      <w:r w:rsidR="00337531">
        <w:rPr>
          <w:iCs/>
          <w:sz w:val="18"/>
          <w:szCs w:val="17"/>
        </w:rPr>
        <w:t>are</w:t>
      </w:r>
      <w:r w:rsidR="00F06727">
        <w:rPr>
          <w:iCs/>
          <w:sz w:val="18"/>
          <w:szCs w:val="17"/>
        </w:rPr>
        <w:t xml:space="preserve"> </w:t>
      </w:r>
      <w:r w:rsidR="00F06727" w:rsidRPr="00F06727">
        <w:rPr>
          <w:iCs/>
          <w:sz w:val="18"/>
          <w:szCs w:val="17"/>
        </w:rPr>
        <w:t>highl</w:t>
      </w:r>
      <w:r w:rsidR="00F06727">
        <w:rPr>
          <w:iCs/>
          <w:sz w:val="18"/>
          <w:szCs w:val="17"/>
        </w:rPr>
        <w:t>y reproducible across subjects</w:t>
      </w:r>
      <w:r w:rsidR="00337531">
        <w:rPr>
          <w:iCs/>
          <w:sz w:val="18"/>
          <w:szCs w:val="17"/>
        </w:rPr>
        <w:t xml:space="preserve"> (</w:t>
      </w:r>
      <w:r w:rsidR="00D07606" w:rsidRPr="00F06727">
        <w:rPr>
          <w:iCs/>
          <w:sz w:val="18"/>
          <w:szCs w:val="17"/>
        </w:rPr>
        <w:t>Fig</w:t>
      </w:r>
      <w:r w:rsidR="00D07606">
        <w:rPr>
          <w:iCs/>
          <w:sz w:val="18"/>
          <w:szCs w:val="17"/>
        </w:rPr>
        <w:t>.</w:t>
      </w:r>
      <w:r w:rsidR="00D07606" w:rsidRPr="00F06727">
        <w:rPr>
          <w:iCs/>
          <w:sz w:val="18"/>
          <w:szCs w:val="17"/>
        </w:rPr>
        <w:t xml:space="preserve"> </w:t>
      </w:r>
      <w:r w:rsidR="00F06727" w:rsidRPr="00F06727">
        <w:rPr>
          <w:iCs/>
          <w:sz w:val="18"/>
          <w:szCs w:val="17"/>
        </w:rPr>
        <w:t>3</w:t>
      </w:r>
      <w:r w:rsidR="00337531">
        <w:rPr>
          <w:iCs/>
          <w:sz w:val="18"/>
          <w:szCs w:val="17"/>
        </w:rPr>
        <w:t>)</w:t>
      </w:r>
      <w:r w:rsidR="00F06727" w:rsidRPr="00F06727">
        <w:rPr>
          <w:iCs/>
          <w:sz w:val="18"/>
          <w:szCs w:val="17"/>
        </w:rPr>
        <w:t>.</w:t>
      </w:r>
      <w:r w:rsidR="00F06727">
        <w:rPr>
          <w:iCs/>
          <w:sz w:val="18"/>
          <w:szCs w:val="17"/>
        </w:rPr>
        <w:t xml:space="preserve"> </w:t>
      </w:r>
      <w:r w:rsidR="00C95052">
        <w:rPr>
          <w:iCs/>
          <w:sz w:val="18"/>
          <w:szCs w:val="17"/>
        </w:rPr>
        <w:t xml:space="preserve">We compute two probabilistic maps, one based on the </w:t>
      </w:r>
      <w:r w:rsidRPr="00FD1F2A">
        <w:rPr>
          <w:iCs/>
          <w:sz w:val="18"/>
          <w:szCs w:val="17"/>
        </w:rPr>
        <w:t xml:space="preserve">Full </w:t>
      </w:r>
      <w:r w:rsidR="00C95052">
        <w:rPr>
          <w:iCs/>
          <w:sz w:val="18"/>
          <w:szCs w:val="17"/>
        </w:rPr>
        <w:t>P</w:t>
      </w:r>
      <w:r w:rsidRPr="00FD1F2A">
        <w:rPr>
          <w:iCs/>
          <w:sz w:val="18"/>
          <w:szCs w:val="17"/>
        </w:rPr>
        <w:t xml:space="preserve">robabilistic </w:t>
      </w:r>
      <w:r w:rsidR="00C95052">
        <w:rPr>
          <w:iCs/>
          <w:sz w:val="18"/>
          <w:szCs w:val="17"/>
        </w:rPr>
        <w:t>M</w:t>
      </w:r>
      <w:r w:rsidRPr="00FD1F2A">
        <w:rPr>
          <w:iCs/>
          <w:sz w:val="18"/>
          <w:szCs w:val="17"/>
        </w:rPr>
        <w:t>aps</w:t>
      </w:r>
      <w:r w:rsidR="00C95052">
        <w:rPr>
          <w:iCs/>
          <w:sz w:val="18"/>
          <w:szCs w:val="17"/>
        </w:rPr>
        <w:t xml:space="preserve"> (FPM)</w:t>
      </w:r>
      <w:r w:rsidRPr="00FD1F2A">
        <w:rPr>
          <w:iCs/>
          <w:sz w:val="18"/>
          <w:szCs w:val="17"/>
        </w:rPr>
        <w:t xml:space="preserve"> </w:t>
      </w:r>
      <w:r w:rsidR="00282049">
        <w:rPr>
          <w:iCs/>
          <w:sz w:val="18"/>
          <w:szCs w:val="17"/>
        </w:rPr>
        <w:t xml:space="preserve">for each hand ROI and individual digits, </w:t>
      </w:r>
      <w:r w:rsidRPr="00FD1F2A">
        <w:rPr>
          <w:iCs/>
          <w:sz w:val="18"/>
          <w:szCs w:val="17"/>
        </w:rPr>
        <w:t>and</w:t>
      </w:r>
      <w:r w:rsidR="00C95052">
        <w:rPr>
          <w:iCs/>
          <w:sz w:val="18"/>
          <w:szCs w:val="17"/>
        </w:rPr>
        <w:t xml:space="preserve"> the second using M</w:t>
      </w:r>
      <w:r w:rsidRPr="00FD1F2A">
        <w:rPr>
          <w:iCs/>
          <w:sz w:val="18"/>
          <w:szCs w:val="17"/>
        </w:rPr>
        <w:t xml:space="preserve">aximum </w:t>
      </w:r>
      <w:r w:rsidR="00C95052">
        <w:rPr>
          <w:iCs/>
          <w:sz w:val="18"/>
          <w:szCs w:val="17"/>
        </w:rPr>
        <w:t>P</w:t>
      </w:r>
      <w:r w:rsidRPr="00FD1F2A">
        <w:rPr>
          <w:iCs/>
          <w:sz w:val="18"/>
          <w:szCs w:val="17"/>
        </w:rPr>
        <w:t xml:space="preserve">robabilistic </w:t>
      </w:r>
      <w:r w:rsidR="00C95052">
        <w:rPr>
          <w:iCs/>
          <w:sz w:val="18"/>
          <w:szCs w:val="17"/>
        </w:rPr>
        <w:t>M</w:t>
      </w:r>
      <w:r w:rsidRPr="00FD1F2A">
        <w:rPr>
          <w:iCs/>
          <w:sz w:val="18"/>
          <w:szCs w:val="17"/>
        </w:rPr>
        <w:t>aps</w:t>
      </w:r>
      <w:r w:rsidR="00C95052">
        <w:rPr>
          <w:iCs/>
          <w:sz w:val="18"/>
          <w:szCs w:val="17"/>
        </w:rPr>
        <w:t xml:space="preserve"> (MPM)</w:t>
      </w:r>
      <w:r w:rsidRPr="00FD1F2A">
        <w:rPr>
          <w:iCs/>
          <w:sz w:val="18"/>
          <w:szCs w:val="17"/>
        </w:rPr>
        <w:t xml:space="preserve"> for the right (dominant) and left (non-dominant</w:t>
      </w:r>
      <w:r w:rsidRPr="002646C6">
        <w:rPr>
          <w:iCs/>
          <w:sz w:val="18"/>
          <w:szCs w:val="17"/>
        </w:rPr>
        <w:t>) hand in contralateral S1</w:t>
      </w:r>
      <w:r w:rsidR="00E877CB" w:rsidRPr="002646C6">
        <w:rPr>
          <w:iCs/>
          <w:sz w:val="18"/>
          <w:szCs w:val="17"/>
        </w:rPr>
        <w:t xml:space="preserve">, based on a </w:t>
      </w:r>
      <w:r w:rsidR="00E877CB" w:rsidRPr="00BE21E5">
        <w:rPr>
          <w:i/>
          <w:iCs/>
          <w:sz w:val="18"/>
          <w:szCs w:val="17"/>
        </w:rPr>
        <w:t>manual</w:t>
      </w:r>
      <w:r w:rsidR="00E877CB" w:rsidRPr="002646C6">
        <w:rPr>
          <w:iCs/>
          <w:sz w:val="18"/>
          <w:szCs w:val="17"/>
        </w:rPr>
        <w:t xml:space="preserve"> and automated method of masking hand areas.</w:t>
      </w:r>
    </w:p>
    <w:p w14:paraId="6371F1DF" w14:textId="7BEC493E" w:rsidR="00BB6DC9" w:rsidRPr="00BE21E5" w:rsidRDefault="00BB6DC9" w:rsidP="004A66F9">
      <w:pPr>
        <w:widowControl/>
        <w:autoSpaceDE/>
        <w:autoSpaceDN/>
        <w:adjustRightInd/>
        <w:spacing w:after="160" w:line="259" w:lineRule="auto"/>
        <w:jc w:val="both"/>
        <w:rPr>
          <w:i/>
          <w:sz w:val="18"/>
          <w:szCs w:val="18"/>
        </w:rPr>
      </w:pPr>
      <w:r>
        <w:rPr>
          <w:i/>
          <w:sz w:val="18"/>
          <w:szCs w:val="18"/>
        </w:rPr>
        <w:t xml:space="preserve">The effect of </w:t>
      </w:r>
      <w:r w:rsidRPr="00BE21E5">
        <w:rPr>
          <w:i/>
          <w:sz w:val="18"/>
          <w:szCs w:val="18"/>
        </w:rPr>
        <w:t>Surface v</w:t>
      </w:r>
      <w:r>
        <w:rPr>
          <w:i/>
          <w:sz w:val="18"/>
          <w:szCs w:val="18"/>
        </w:rPr>
        <w:t>ersus</w:t>
      </w:r>
      <w:r w:rsidRPr="00BE21E5">
        <w:rPr>
          <w:i/>
          <w:sz w:val="18"/>
          <w:szCs w:val="18"/>
        </w:rPr>
        <w:t xml:space="preserve"> Volume</w:t>
      </w:r>
      <w:r>
        <w:rPr>
          <w:i/>
          <w:sz w:val="18"/>
          <w:szCs w:val="18"/>
        </w:rPr>
        <w:t xml:space="preserve"> normalisation on FPMs</w:t>
      </w:r>
    </w:p>
    <w:p w14:paraId="5D475092" w14:textId="10393BFD" w:rsidR="006E1180" w:rsidRDefault="00282049" w:rsidP="004A66F9">
      <w:pPr>
        <w:widowControl/>
        <w:autoSpaceDE/>
        <w:autoSpaceDN/>
        <w:adjustRightInd/>
        <w:spacing w:after="160" w:line="259" w:lineRule="auto"/>
        <w:jc w:val="both"/>
        <w:rPr>
          <w:sz w:val="18"/>
          <w:szCs w:val="18"/>
        </w:rPr>
      </w:pPr>
      <w:r w:rsidRPr="00337531">
        <w:rPr>
          <w:sz w:val="18"/>
          <w:szCs w:val="18"/>
        </w:rPr>
        <w:t>In the FPM, we observe for both the left and right</w:t>
      </w:r>
      <w:r w:rsidR="00196F8B" w:rsidRPr="00337531">
        <w:rPr>
          <w:sz w:val="18"/>
          <w:szCs w:val="18"/>
        </w:rPr>
        <w:t xml:space="preserve"> digits</w:t>
      </w:r>
      <w:r w:rsidRPr="00337531">
        <w:rPr>
          <w:sz w:val="18"/>
          <w:szCs w:val="18"/>
        </w:rPr>
        <w:t xml:space="preserve"> </w:t>
      </w:r>
      <w:r w:rsidR="00C31853" w:rsidRPr="00337531">
        <w:rPr>
          <w:sz w:val="18"/>
          <w:szCs w:val="18"/>
        </w:rPr>
        <w:t xml:space="preserve">a clearly defined </w:t>
      </w:r>
      <w:r w:rsidRPr="00337531">
        <w:rPr>
          <w:sz w:val="18"/>
          <w:szCs w:val="18"/>
        </w:rPr>
        <w:t xml:space="preserve">‘digit hand ROI’, </w:t>
      </w:r>
      <w:r w:rsidR="004462A8">
        <w:rPr>
          <w:sz w:val="18"/>
          <w:szCs w:val="18"/>
        </w:rPr>
        <w:t>with</w:t>
      </w:r>
      <w:r w:rsidR="00C31853" w:rsidRPr="00337531">
        <w:rPr>
          <w:sz w:val="18"/>
          <w:szCs w:val="18"/>
        </w:rPr>
        <w:t xml:space="preserve"> a 50 % or greater probability of any digit being represented in both surface space (</w:t>
      </w:r>
      <w:r w:rsidR="00D07606" w:rsidRPr="00337531">
        <w:rPr>
          <w:sz w:val="18"/>
          <w:szCs w:val="18"/>
        </w:rPr>
        <w:t>Fig</w:t>
      </w:r>
      <w:r w:rsidR="00D07606">
        <w:rPr>
          <w:sz w:val="18"/>
          <w:szCs w:val="18"/>
        </w:rPr>
        <w:t>.</w:t>
      </w:r>
      <w:r w:rsidR="00D07606" w:rsidRPr="00337531">
        <w:rPr>
          <w:sz w:val="18"/>
          <w:szCs w:val="18"/>
        </w:rPr>
        <w:t xml:space="preserve"> </w:t>
      </w:r>
      <w:r w:rsidR="00C31853" w:rsidRPr="00337531">
        <w:rPr>
          <w:sz w:val="18"/>
          <w:szCs w:val="18"/>
        </w:rPr>
        <w:t xml:space="preserve">4) and volume space (Supplementary Material). Furthermore, we observe regions </w:t>
      </w:r>
      <w:r w:rsidR="00072F94">
        <w:rPr>
          <w:sz w:val="18"/>
          <w:szCs w:val="18"/>
        </w:rPr>
        <w:t xml:space="preserve">that overlap </w:t>
      </w:r>
      <w:r w:rsidRPr="00337531">
        <w:rPr>
          <w:sz w:val="18"/>
          <w:szCs w:val="18"/>
        </w:rPr>
        <w:t>100</w:t>
      </w:r>
      <w:r w:rsidR="00C31853" w:rsidRPr="00337531">
        <w:rPr>
          <w:sz w:val="18"/>
          <w:szCs w:val="18"/>
        </w:rPr>
        <w:t xml:space="preserve"> </w:t>
      </w:r>
      <w:r w:rsidRPr="00337531">
        <w:rPr>
          <w:sz w:val="18"/>
          <w:szCs w:val="18"/>
        </w:rPr>
        <w:t xml:space="preserve">% across all subjects in surface </w:t>
      </w:r>
      <w:r w:rsidR="002646C6" w:rsidRPr="00337531">
        <w:rPr>
          <w:sz w:val="18"/>
          <w:szCs w:val="18"/>
        </w:rPr>
        <w:t>space and 9</w:t>
      </w:r>
      <w:r w:rsidR="00C31853" w:rsidRPr="00337531">
        <w:rPr>
          <w:sz w:val="18"/>
          <w:szCs w:val="18"/>
        </w:rPr>
        <w:t>5</w:t>
      </w:r>
      <w:r w:rsidR="002646C6" w:rsidRPr="00337531">
        <w:rPr>
          <w:sz w:val="18"/>
          <w:szCs w:val="18"/>
        </w:rPr>
        <w:t xml:space="preserve"> % in </w:t>
      </w:r>
      <w:r w:rsidRPr="00337531">
        <w:rPr>
          <w:sz w:val="18"/>
          <w:szCs w:val="18"/>
        </w:rPr>
        <w:t xml:space="preserve">volume space. </w:t>
      </w:r>
      <w:r w:rsidR="002117F7" w:rsidRPr="00337531">
        <w:rPr>
          <w:sz w:val="18"/>
          <w:szCs w:val="18"/>
        </w:rPr>
        <w:t>Within the ‘digit hand ROI’, the FPM of individual digits (D1-D5) shows a clear lateral-medial organization in contralateral S1 and the variability of individual digit representations across subjects (</w:t>
      </w:r>
      <w:r w:rsidR="00D07606" w:rsidRPr="00337531">
        <w:rPr>
          <w:sz w:val="18"/>
          <w:szCs w:val="18"/>
        </w:rPr>
        <w:t>Fig</w:t>
      </w:r>
      <w:r w:rsidR="00D07606">
        <w:rPr>
          <w:sz w:val="18"/>
          <w:szCs w:val="18"/>
        </w:rPr>
        <w:t>.</w:t>
      </w:r>
      <w:r w:rsidR="00D07606" w:rsidRPr="00337531">
        <w:rPr>
          <w:sz w:val="18"/>
          <w:szCs w:val="18"/>
        </w:rPr>
        <w:t xml:space="preserve"> </w:t>
      </w:r>
      <w:r w:rsidR="002117F7" w:rsidRPr="00337531">
        <w:rPr>
          <w:sz w:val="18"/>
          <w:szCs w:val="18"/>
        </w:rPr>
        <w:t xml:space="preserve">4). </w:t>
      </w:r>
      <w:r w:rsidR="00C31853" w:rsidRPr="00337531">
        <w:rPr>
          <w:sz w:val="18"/>
          <w:szCs w:val="18"/>
        </w:rPr>
        <w:t>We also ob</w:t>
      </w:r>
      <w:r w:rsidR="00001DB8" w:rsidRPr="00337531">
        <w:rPr>
          <w:sz w:val="18"/>
          <w:szCs w:val="18"/>
        </w:rPr>
        <w:t>s</w:t>
      </w:r>
      <w:r w:rsidR="00C31853" w:rsidRPr="00337531">
        <w:rPr>
          <w:sz w:val="18"/>
          <w:szCs w:val="18"/>
        </w:rPr>
        <w:t xml:space="preserve">erve </w:t>
      </w:r>
      <w:r w:rsidR="006D4F8D">
        <w:rPr>
          <w:sz w:val="18"/>
          <w:szCs w:val="18"/>
        </w:rPr>
        <w:t>that</w:t>
      </w:r>
      <w:r w:rsidR="00C31853" w:rsidRPr="00337531">
        <w:rPr>
          <w:sz w:val="18"/>
          <w:szCs w:val="18"/>
        </w:rPr>
        <w:t xml:space="preserve"> individual digit overlaps are generally </w:t>
      </w:r>
      <w:r w:rsidR="682DC574" w:rsidRPr="00337531">
        <w:rPr>
          <w:sz w:val="18"/>
          <w:szCs w:val="18"/>
        </w:rPr>
        <w:t>gr</w:t>
      </w:r>
      <w:r w:rsidR="3A98C1A8" w:rsidRPr="00337531">
        <w:rPr>
          <w:sz w:val="18"/>
          <w:szCs w:val="18"/>
        </w:rPr>
        <w:t>eater i</w:t>
      </w:r>
      <w:r w:rsidR="00C31853" w:rsidRPr="00337531">
        <w:rPr>
          <w:sz w:val="18"/>
          <w:szCs w:val="18"/>
        </w:rPr>
        <w:t xml:space="preserve">n the surface atlas than </w:t>
      </w:r>
      <w:r w:rsidR="3A98C1A8" w:rsidRPr="00337531">
        <w:rPr>
          <w:sz w:val="18"/>
          <w:szCs w:val="18"/>
        </w:rPr>
        <w:t>i</w:t>
      </w:r>
      <w:r w:rsidR="00C31853" w:rsidRPr="00337531">
        <w:rPr>
          <w:sz w:val="18"/>
          <w:szCs w:val="18"/>
        </w:rPr>
        <w:t>n the volume atlas</w:t>
      </w:r>
      <w:r w:rsidR="0044188A">
        <w:rPr>
          <w:sz w:val="18"/>
          <w:szCs w:val="18"/>
        </w:rPr>
        <w:t xml:space="preserve">, which are tabulated for comparison </w:t>
      </w:r>
      <w:r w:rsidR="004462A8">
        <w:rPr>
          <w:sz w:val="18"/>
          <w:szCs w:val="18"/>
        </w:rPr>
        <w:t>in</w:t>
      </w:r>
      <w:r w:rsidR="0044188A">
        <w:rPr>
          <w:sz w:val="18"/>
          <w:szCs w:val="18"/>
        </w:rPr>
        <w:t xml:space="preserve"> the </w:t>
      </w:r>
      <w:r w:rsidR="004462A8">
        <w:rPr>
          <w:sz w:val="18"/>
          <w:szCs w:val="18"/>
        </w:rPr>
        <w:t>S</w:t>
      </w:r>
      <w:r w:rsidR="0044188A">
        <w:rPr>
          <w:sz w:val="18"/>
          <w:szCs w:val="18"/>
        </w:rPr>
        <w:t xml:space="preserve">upplementary </w:t>
      </w:r>
      <w:r w:rsidR="004462A8">
        <w:rPr>
          <w:sz w:val="18"/>
          <w:szCs w:val="18"/>
        </w:rPr>
        <w:t>M</w:t>
      </w:r>
      <w:r w:rsidR="000F59CD">
        <w:rPr>
          <w:sz w:val="18"/>
          <w:szCs w:val="18"/>
        </w:rPr>
        <w:t>aterial</w:t>
      </w:r>
      <w:r w:rsidR="0044188A">
        <w:rPr>
          <w:sz w:val="18"/>
          <w:szCs w:val="18"/>
        </w:rPr>
        <w:t xml:space="preserve">. </w:t>
      </w:r>
      <w:r w:rsidR="00C31853" w:rsidRPr="00337531">
        <w:rPr>
          <w:sz w:val="18"/>
          <w:szCs w:val="18"/>
        </w:rPr>
        <w:t xml:space="preserve"> This may be in part due two factors: 1) </w:t>
      </w:r>
      <w:r w:rsidR="007E0968" w:rsidRPr="00337531">
        <w:rPr>
          <w:sz w:val="18"/>
          <w:szCs w:val="18"/>
        </w:rPr>
        <w:t>surface-based normalisations</w:t>
      </w:r>
      <w:r w:rsidR="006967C5">
        <w:rPr>
          <w:sz w:val="18"/>
          <w:szCs w:val="18"/>
        </w:rPr>
        <w:t xml:space="preserve"> provide </w:t>
      </w:r>
      <w:r w:rsidR="006967C5" w:rsidRPr="00337531">
        <w:rPr>
          <w:sz w:val="18"/>
          <w:szCs w:val="18"/>
        </w:rPr>
        <w:t xml:space="preserve">better </w:t>
      </w:r>
      <w:r w:rsidR="004462A8">
        <w:rPr>
          <w:sz w:val="18"/>
          <w:szCs w:val="18"/>
        </w:rPr>
        <w:t xml:space="preserve">data registration </w:t>
      </w:r>
      <w:r w:rsidR="005516FC" w:rsidRPr="005516FC">
        <w:rPr>
          <w:sz w:val="18"/>
          <w:szCs w:val="18"/>
        </w:rPr>
        <w:t xml:space="preserve">to </w:t>
      </w:r>
      <w:r w:rsidR="005500B6" w:rsidRPr="00BE21E5">
        <w:rPr>
          <w:sz w:val="18"/>
          <w:szCs w:val="18"/>
        </w:rPr>
        <w:t>a</w:t>
      </w:r>
      <w:r w:rsidR="006967C5" w:rsidRPr="005516FC">
        <w:rPr>
          <w:sz w:val="18"/>
          <w:szCs w:val="18"/>
        </w:rPr>
        <w:t xml:space="preserve"> </w:t>
      </w:r>
      <w:r w:rsidR="005500B6" w:rsidRPr="005516FC">
        <w:rPr>
          <w:sz w:val="18"/>
          <w:szCs w:val="18"/>
        </w:rPr>
        <w:t>standard template</w:t>
      </w:r>
      <w:r w:rsidR="005516FC">
        <w:rPr>
          <w:sz w:val="18"/>
          <w:szCs w:val="18"/>
        </w:rPr>
        <w:t xml:space="preserve"> (here </w:t>
      </w:r>
      <w:proofErr w:type="spellStart"/>
      <w:r w:rsidR="005516FC" w:rsidRPr="00BE21E5">
        <w:rPr>
          <w:i/>
          <w:sz w:val="18"/>
          <w:szCs w:val="18"/>
        </w:rPr>
        <w:t>fsaverage</w:t>
      </w:r>
      <w:proofErr w:type="spellEnd"/>
      <w:r w:rsidR="005516FC">
        <w:rPr>
          <w:sz w:val="18"/>
          <w:szCs w:val="18"/>
        </w:rPr>
        <w:t>)</w:t>
      </w:r>
      <w:r w:rsidR="007E0968" w:rsidRPr="00337531">
        <w:rPr>
          <w:sz w:val="18"/>
          <w:szCs w:val="18"/>
        </w:rPr>
        <w:t xml:space="preserve">, and therefore offer better overlapping group data </w:t>
      </w:r>
      <w:r w:rsidR="00001DB8" w:rsidRPr="00337531">
        <w:fldChar w:fldCharType="begin" w:fldLock="1"/>
      </w:r>
      <w:r w:rsidR="00BE22C8">
        <w:rPr>
          <w:sz w:val="18"/>
          <w:szCs w:val="17"/>
        </w:rPr>
        <w:instrText>ADDIN CSL_CITATION {"citationItems":[{"id":"ITEM-1","itemData":{"DOI":"10.1002/(SICI)1097-0193(1999)8:4&lt;272::AID-HBM10&gt;3.0.CO;2-4","ISSN":"1065-9471","abstract":"The neurons of the human cerebral cortex are arranged in a highly folded sheet, with the majority of the cortical surface area buried in folds. Cortical maps are typically arranged with a topography oriented parallel to the cortical surface. Despite this unambiguous sheetlike geometry, the most commonly used coordinate systems for localizing cortical features are based on 3-D stereotaxic coordinates rather than on position relative to the 2-D cortical sheet. In order to address the need for a more natural surface-based coordinate system for the cortex, we have developed a means for generating an average folding pattern across a large number of individual subjects as a function on the unit sphere and of nonrigidly aligning each individual with the average. This establishes a spherical surface-based coordinate system that is adapted to the folding pattern of each individual subject, allowing for much higher localization accuracy of structural and functional features of the human brain.","author":[{"dropping-particle":"","family":"Fischl","given":"Bruce","non-dropping-particle":"","parse-names":false,"suffix":""},{"dropping-particle":"","family":"Sereno","given":"Martin I.","non-dropping-particle":"","parse-names":false,"suffix":""},{"dropping-particle":"","family":"Tootell","given":"Roger B.H.","non-dropping-particle":"","parse-names":false,"suffix":""},{"dropping-particle":"","family":"Dale","given":"Anders M.","non-dropping-particle":"","parse-names":false,"suffix":""}],"container-title":"Human Brain Mapping","id":"ITEM-1","issue":"4","issued":{"date-parts":[["1999"]]},"page":"272-284","title":"High-resolution intersubject averaging and a coordinate system for the cortical surface","type":"article-journal","volume":"8"},"uris":["http://www.mendeley.com/documents/?uuid=85beb31c-8af0-4243-bf5a-2843d158e7c4"]},{"id":"ITEM-2","itemData":{"DOI":"10.1093/cercor/bhm225","ISSN":"10473211","abstract":"The human cerebral cortex is made up of a mosaic of structural areas, frequently referred to as Brodmann areas (BAs). Despite the widespread use of cortical folding patterns to perform ad hoc estimations of the locations of the BAs, little is understood regarding 1) how variable the position of a given BA is with respect to the folds, 2) whether the location of some BAs is more variable than others, and 3) whether the variability is related to the level of a BA in a putative cortical hierarchy. We use whole-brain histology of 10 postmortem human brains and surface-based analysis to test how well the folds predict the locations of the BAs. We show that higher order cortical areas exhibit more variability than primary and secondary areas and that the folds are much better predictors of the BAs than had been previously thought. These results further highlight the significance of cortical folding patterns and suggest a common mechanism for the development of the folds and the cytoarchitectonic fields. © 2007 The Authors.","author":[{"dropping-particle":"","family":"Fischl","given":"Bruce","non-dropping-particle":"","parse-names":false,"suffix":""},{"dropping-particle":"","family":"Rajendran","given":"Niranjini","non-dropping-particle":"","parse-names":false,"suffix":""},{"dropping-particle":"","family":"Busa","given":"Evelina","non-dropping-particle":"","parse-names":false,"suffix":""},{"dropping-particle":"","family":"Augustinack","given":"Jean","non-dropping-particle":"","parse-names":false,"suffix":""},{"dropping-particle":"","family":"Hinds","given":"Oliver","non-dropping-particle":"","parse-names":false,"suffix":""},{"dropping-particle":"","family":"Yeo","given":"B. T.Thomas","non-dropping-particle":"","parse-names":false,"suffix":""},{"dropping-particle":"","family":"Mohlberg","given":"Hartmut","non-dropping-particle":"","parse-names":false,"suffix":""},{"dropping-particle":"","family":"Amunts","given":"Katrin","non-dropping-particle":"","parse-names":false,"suffix":""},{"dropping-particle":"","family":"Zilles","given":"Karl","non-dropping-particle":"","parse-names":false,"suffix":""}],"container-title":"Cerebral Cortex","id":"ITEM-2","issued":{"date-parts":[["2008"]]},"title":"Cortical folding patterns and predicting cytoarchitecture","type":"article-journal"},"uris":["http://www.mendeley.com/documents/?uuid=44af7293-555c-4b8f-8889-820253c812fb"]},{"id":"ITEM-3","itemData":{"DOI":"10.1093/cercor/bhu277","ISBN":"1460-2199 (Electronic) 1047-3211 (Linking)","ISSN":"1047-3211","PMID":"25452571","abstract":"The human visual system contains an array of topographically organized regions. Identifying these regions in individual subjects is a powerful approach to group-level statistical analysis, but this is not always feasible. We addressed this limitation by generating probabilistic maps of visual topographic areas in 2 standardized spaces suitable for use with adult human brains. Using standard fMRI paradigms, we identified 25 topographic maps in a large population of individual subjects (N = 53) and transformed them into either a surface- or volume-based standardized space. Here, we provide a quantitative characterization of the inter-subject variability within and across visual regions, including the likelihood that a given point would be classified as a part of any region (full probability map) and the most probable region for any given point (maximum probability map). By evaluating the topographic organization across the whole of visual cortex, we provide new information about the organization of individual visual field maps and large-scale biases in visual field coverage. Finally, we validate each atlas for use with independent subjects. Overall, the probabilistic atlases quantify the variability of topographic representations in human cortex and provide a useful reference for comparing data across studies that can be transformed into these standard spaces.","author":[{"dropping-particle":"","family":"Wang","given":"Liang","non-dropping-particle":"","parse-names":false,"suffix":""},{"dropping-particle":"","family":"Mruczek","given":"Ryan E.B.","non-dropping-particle":"","parse-names":false,"suffix":""},{"dropping-particle":"","family":"Arcaro","given":"Michael J.","non-dropping-particle":"","parse-names":false,"suffix":""},{"dropping-particle":"","family":"Kastner","given":"Sabine","non-dropping-particle":"","parse-names":false,"suffix":""}],"container-title":"Cerebral Cortex","id":"ITEM-3","issue":"10","issued":{"date-parts":[["2015","10"]]},"page":"3911-3931","title":"Probabilistic Maps of Visual Topography in Human Cortex","type":"article-journal","volume":"25"},"uris":["http://www.mendeley.com/documents/?uuid=d7247de7-1efe-4614-a0b2-9a46759a11ee"]},{"id":"ITEM-4","itemData":{"DOI":"10.1038/nn.4501","ISSN":"1546-1726","PMID":"28230838","abstract":"The study of neuroanatomy using imaging enables key insights into how our brains function, are shaped by genes and environment, and change with development, aging and disease. Developments in MRI acquisition, image processing and data modeling have been key to these advances. However, MRI provides an indirect measurement of the biological signals we aim to investigate. Thus, artifacts and key questions of correct interpretation can confound the readouts provided by anatomical MRI. In this review we provide an overview of the methods for measuring macro- and mesoscopic structure and for inferring microstructural properties; we also describe key artifacts and confounds that can lead to incorrect conclusions. Ultimately, we believe that, although methods need to improve and caution is required in interpretation, structural MRI continues to have great promise in furthering our understanding of how the brain works.","author":[{"dropping-particle":"","family":"Lerch","given":"Jason P","non-dropping-particle":"","parse-names":false,"suffix":""},{"dropping-particle":"","family":"Kouwe","given":"André J W","non-dropping-particle":"van der","parse-names":false,"suffix":""},{"dropping-particle":"","family":"Raznahan","given":"Armin","non-dropping-particle":"","parse-names":false,"suffix":""},{"dropping-particle":"","family":"Paus","given":"Tomáš","non-dropping-particle":"","parse-names":false,"suffix":""},{"dropping-particle":"","family":"Johansen-Berg","given":"Heidi","non-dropping-particle":"","parse-names":false,"suffix":""},{"dropping-particle":"","family":"Miller","given":"Karla L","non-dropping-particle":"","parse-names":false,"suffix":""},{"dropping-particle":"","family":"Smith","given":"Stephen M","non-dropping-particle":"","parse-names":false,"suffix":""},{"dropping-particle":"","family":"Fischl","given":"Bruce","non-dropping-particle":"","parse-names":false,"suffix":""},{"dropping-particle":"","family":"Sotiropoulos","given":"Stamatios N","non-dropping-particle":"","parse-names":false,"suffix":""}],"container-title":"Nature neuroscience","id":"ITEM-4","issue":"3","issued":{"date-parts":[["2017","2","23"]]},"page":"314-326","title":"Studying neuroanatomy using MRI.","type":"article-journal","volume":"20"},"uris":["http://www.mendeley.com/documents/?uuid=a5360ba6-c5c5-4591-9fdd-964ff190f061"]},{"id":"ITEM-5","itemData":{"DOI":"10.1002/hbm.24450","ISSN":"1065-9471","abstract":"Functional MRI at ultra-high field (UHF, ≥7T) provides significant increases in BOLD contrast-to-noise ratio (CNR) compared with conventional field strength (3T), and has been exploited for reduced field-of-view, high spatial resolution mapping of primary sensory areas. Applying these high spatial resolution methods to investigate whole brain functional responses to higher-order cognitive tasks leads to a number of challenges, in particular how to perform robust group-level statistical analyses. This study addresses these challenges using an inter-sensory cognitive task which modulates top-down attention at graded levels between the visual and somatosensory domains. At the individual level, highly focal functional activation to the task and task difficulty (modulated by attention levels) were detectable due to the high CNR at UHF. However, to assess group level effects, both anatomical and functional variability must be considered during analysis. We demonstrate the importance of surface over volume normalization and the requirement of no spatial smoothing when assessing highly focal activity. Using novel group analysis on anatomically parcellated brain regions, we show that in higher cognitive areas (parietal and dorsal-lateral-prefrontal cortex) fMRI responses to graded attention levels were modulated quadratically, whilst in visual cortex and VIP, responses were modulated linearly. These group fMRI responses were not seen clearly using conventional second-level GLM analyses, illustrating the limitations of a conventional approach when investigating such focal responses in higher cognitive regions which are more anatomically variable. The approaches demonstrated here complement other advanced analysis methods such as multi-variate pattern analysis, allowing UHF to be fully exploited in cognitive neuroscience.","author":[{"dropping-particle":"","family":"Aquino","given":"Kevin M.","non-dropping-particle":"","parse-names":false,"suffix":""},{"dropping-particle":"","family":"Sokoliuk","given":"Rodika","non-dropping-particle":"","parse-names":false,"suffix":""},{"dropping-particle":"","family":"Pakenham","given":"Daisie O.","non-dropping-particle":"","parse-names":false,"suffix":""},{"dropping-particle":"","family":"Sanchez‐Panchuelo","given":"Rosa Maria","non-dropping-particle":"","parse-names":false,"suffix":""},{"dropping-particle":"","family":"Hanslmayr","given":"Simon","non-dropping-particle":"","parse-names":false,"suffix":""},{"dropping-particle":"","family":"Mayhew","given":"Stephen D.","non-dropping-particle":"","parse-names":false,"suffix":""},{"dropping-particle":"","family":"Mullinger","given":"Karen J.","non-dropping-particle":"","parse-names":false,"suffix":""},{"dropping-particle":"","family":"Francis","given":"Susan T.","non-dropping-particle":"","parse-names":false,"suffix":""}],"container-title":"Human Brain Mapping","id":"ITEM-5","issue":"4","issued":{"date-parts":[["2019","3"]]},"page":"1298-1316","title":"Addressing challenges of high spatial resolution UHF fMRI for group analysis of higher‐order cognitive tasks: An inter‐sensory task directing attention between visual and somatosensory domains","type":"article-journal","volume":"40"},"uris":["http://www.mendeley.com/documents/?uuid=17bc748f-840d-480d-8bcb-d21898476438","http://www.mendeley.com/documents/?uuid=11234642-107e-4a5c-bdc7-247c0e08f224"]}],"mendeley":{"formattedCitation":"(Aquino et al., 2019; Fischl et al., 2008, 1999b; Lerch et al., 2017; Wang et al., 2015)","plainTextFormattedCitation":"(Aquino et al., 2019; Fischl et al., 2008, 1999b; Lerch et al., 2017; Wang et al., 2015)","previouslyFormattedCitation":"(Aquino et al., 2019; Fischl et al., 2008, 1999b; Lerch et al., 2017; Wang et al., 2015)"},"properties":{"noteIndex":0},"schema":"https://github.com/citation-style-language/schema/raw/master/csl-citation.json"}</w:instrText>
      </w:r>
      <w:r w:rsidR="00001DB8" w:rsidRPr="00337531">
        <w:rPr>
          <w:sz w:val="18"/>
          <w:szCs w:val="17"/>
        </w:rPr>
        <w:fldChar w:fldCharType="separate"/>
      </w:r>
      <w:r w:rsidR="00A04F5D" w:rsidRPr="00A04F5D">
        <w:rPr>
          <w:noProof/>
          <w:sz w:val="18"/>
          <w:szCs w:val="18"/>
        </w:rPr>
        <w:t>(Aquino et al., 2019; Fischl et al., 2008, 1999b; Lerch et al., 2017; Wang et al., 2015)</w:t>
      </w:r>
      <w:r w:rsidR="00001DB8" w:rsidRPr="00337531">
        <w:fldChar w:fldCharType="end"/>
      </w:r>
      <w:r w:rsidR="00001DB8" w:rsidRPr="00337531">
        <w:rPr>
          <w:sz w:val="18"/>
          <w:szCs w:val="18"/>
        </w:rPr>
        <w:t xml:space="preserve">, </w:t>
      </w:r>
      <w:r w:rsidR="004462A8">
        <w:rPr>
          <w:sz w:val="18"/>
          <w:szCs w:val="18"/>
        </w:rPr>
        <w:t>which we</w:t>
      </w:r>
      <w:r w:rsidR="00001DB8" w:rsidRPr="00337531">
        <w:rPr>
          <w:sz w:val="18"/>
          <w:szCs w:val="18"/>
        </w:rPr>
        <w:t xml:space="preserve"> corroborate in this study </w:t>
      </w:r>
      <w:r w:rsidR="004462A8">
        <w:rPr>
          <w:sz w:val="18"/>
          <w:szCs w:val="18"/>
        </w:rPr>
        <w:t>from</w:t>
      </w:r>
      <w:r w:rsidR="00001DB8" w:rsidRPr="00337531">
        <w:rPr>
          <w:sz w:val="18"/>
          <w:szCs w:val="18"/>
        </w:rPr>
        <w:t xml:space="preserve"> our blurring metric </w:t>
      </w:r>
      <w:r w:rsidR="004462A8">
        <w:rPr>
          <w:sz w:val="18"/>
          <w:szCs w:val="18"/>
        </w:rPr>
        <w:t>(</w:t>
      </w:r>
      <w:r w:rsidR="00001DB8" w:rsidRPr="00337531">
        <w:rPr>
          <w:sz w:val="18"/>
          <w:szCs w:val="18"/>
        </w:rPr>
        <w:t>Fig</w:t>
      </w:r>
      <w:r w:rsidR="004462A8">
        <w:rPr>
          <w:sz w:val="18"/>
          <w:szCs w:val="18"/>
        </w:rPr>
        <w:t>.</w:t>
      </w:r>
      <w:r w:rsidR="00001DB8" w:rsidRPr="00337531">
        <w:rPr>
          <w:sz w:val="18"/>
          <w:szCs w:val="18"/>
        </w:rPr>
        <w:t xml:space="preserve"> 7</w:t>
      </w:r>
      <w:r w:rsidR="004462A8">
        <w:rPr>
          <w:sz w:val="18"/>
          <w:szCs w:val="18"/>
        </w:rPr>
        <w:t>)</w:t>
      </w:r>
      <w:r w:rsidR="00001DB8" w:rsidRPr="00337531">
        <w:rPr>
          <w:sz w:val="18"/>
          <w:szCs w:val="18"/>
        </w:rPr>
        <w:t>.</w:t>
      </w:r>
      <w:r w:rsidR="00C31853" w:rsidRPr="00337531">
        <w:rPr>
          <w:sz w:val="18"/>
          <w:szCs w:val="18"/>
        </w:rPr>
        <w:t xml:space="preserve"> </w:t>
      </w:r>
      <w:r w:rsidR="00001DB8" w:rsidRPr="00337531">
        <w:rPr>
          <w:sz w:val="18"/>
          <w:szCs w:val="18"/>
        </w:rPr>
        <w:t xml:space="preserve">2) </w:t>
      </w:r>
      <w:r w:rsidR="004462A8">
        <w:rPr>
          <w:sz w:val="18"/>
          <w:szCs w:val="18"/>
        </w:rPr>
        <w:t>the</w:t>
      </w:r>
      <w:r w:rsidR="004462A8" w:rsidRPr="00337531">
        <w:rPr>
          <w:sz w:val="18"/>
          <w:szCs w:val="18"/>
        </w:rPr>
        <w:t xml:space="preserve"> </w:t>
      </w:r>
      <w:r w:rsidR="00001DB8" w:rsidRPr="00337531">
        <w:rPr>
          <w:sz w:val="18"/>
          <w:szCs w:val="18"/>
        </w:rPr>
        <w:t xml:space="preserve">cortical surface offers a finer spatial resolution </w:t>
      </w:r>
      <w:r w:rsidR="00D67D8A">
        <w:rPr>
          <w:sz w:val="18"/>
          <w:szCs w:val="18"/>
        </w:rPr>
        <w:t xml:space="preserve">than </w:t>
      </w:r>
      <w:r w:rsidR="006E1180" w:rsidRPr="00337531">
        <w:rPr>
          <w:sz w:val="18"/>
          <w:szCs w:val="18"/>
        </w:rPr>
        <w:t>the 2mm volumetric brain</w:t>
      </w:r>
      <w:r w:rsidR="006943E9">
        <w:rPr>
          <w:sz w:val="18"/>
          <w:szCs w:val="18"/>
        </w:rPr>
        <w:t xml:space="preserve"> -</w:t>
      </w:r>
      <w:r w:rsidR="006E1180" w:rsidRPr="00337531">
        <w:rPr>
          <w:sz w:val="18"/>
          <w:szCs w:val="18"/>
        </w:rPr>
        <w:t xml:space="preserve"> </w:t>
      </w:r>
      <w:r w:rsidR="00134DE6">
        <w:rPr>
          <w:sz w:val="18"/>
          <w:szCs w:val="18"/>
        </w:rPr>
        <w:t>the total of</w:t>
      </w:r>
      <w:r w:rsidR="006E1180" w:rsidRPr="00337531">
        <w:rPr>
          <w:sz w:val="18"/>
          <w:szCs w:val="18"/>
        </w:rPr>
        <w:t xml:space="preserve"> ~328,000 integration points over both cortical surfaces compared to ~228,000 over the entire brain volume (including cortex, sub cortex, cerebellum and brainstem) offers considerable finer </w:t>
      </w:r>
      <w:r w:rsidR="10052D3F" w:rsidRPr="00337531">
        <w:rPr>
          <w:sz w:val="18"/>
          <w:szCs w:val="18"/>
        </w:rPr>
        <w:t>sa</w:t>
      </w:r>
      <w:r w:rsidR="780B0BFB" w:rsidRPr="00337531">
        <w:rPr>
          <w:sz w:val="18"/>
          <w:szCs w:val="18"/>
        </w:rPr>
        <w:t xml:space="preserve">mpling </w:t>
      </w:r>
      <w:r w:rsidR="006E1180" w:rsidRPr="00337531">
        <w:rPr>
          <w:sz w:val="18"/>
          <w:szCs w:val="18"/>
        </w:rPr>
        <w:t xml:space="preserve">resolution to </w:t>
      </w:r>
      <w:r w:rsidR="00034BC0">
        <w:rPr>
          <w:sz w:val="18"/>
          <w:szCs w:val="18"/>
        </w:rPr>
        <w:t>investigat</w:t>
      </w:r>
      <w:r w:rsidR="006943E9">
        <w:rPr>
          <w:sz w:val="18"/>
          <w:szCs w:val="18"/>
        </w:rPr>
        <w:t>ing</w:t>
      </w:r>
      <w:r w:rsidR="00034BC0">
        <w:rPr>
          <w:sz w:val="18"/>
          <w:szCs w:val="18"/>
        </w:rPr>
        <w:t xml:space="preserve"> </w:t>
      </w:r>
      <w:r w:rsidR="006E1180" w:rsidRPr="00337531">
        <w:rPr>
          <w:sz w:val="18"/>
          <w:szCs w:val="18"/>
        </w:rPr>
        <w:t xml:space="preserve">overlapping </w:t>
      </w:r>
      <w:r w:rsidR="00034BC0">
        <w:rPr>
          <w:sz w:val="18"/>
          <w:szCs w:val="18"/>
        </w:rPr>
        <w:t>representations</w:t>
      </w:r>
      <w:r w:rsidR="006E1180" w:rsidRPr="00337531">
        <w:rPr>
          <w:sz w:val="18"/>
          <w:szCs w:val="18"/>
        </w:rPr>
        <w:t xml:space="preserve">. </w:t>
      </w:r>
    </w:p>
    <w:p w14:paraId="4B64EFE6" w14:textId="5819C8E5" w:rsidR="00BB6DC9" w:rsidRPr="00BE21E5" w:rsidRDefault="00BB6DC9" w:rsidP="004A66F9">
      <w:pPr>
        <w:widowControl/>
        <w:autoSpaceDE/>
        <w:autoSpaceDN/>
        <w:adjustRightInd/>
        <w:spacing w:after="160" w:line="259" w:lineRule="auto"/>
        <w:jc w:val="both"/>
        <w:rPr>
          <w:i/>
          <w:sz w:val="18"/>
          <w:szCs w:val="18"/>
        </w:rPr>
      </w:pPr>
      <w:r w:rsidRPr="00BE21E5">
        <w:rPr>
          <w:i/>
          <w:sz w:val="18"/>
          <w:szCs w:val="18"/>
        </w:rPr>
        <w:t xml:space="preserve">The effect of automatic versus manual masking on digit </w:t>
      </w:r>
      <w:r>
        <w:rPr>
          <w:i/>
          <w:sz w:val="18"/>
          <w:szCs w:val="18"/>
        </w:rPr>
        <w:t>dominance</w:t>
      </w:r>
    </w:p>
    <w:p w14:paraId="45520D03" w14:textId="5F442CDD" w:rsidR="00BB6DC9" w:rsidRDefault="000A6B51" w:rsidP="004A66F9">
      <w:pPr>
        <w:widowControl/>
        <w:autoSpaceDE/>
        <w:autoSpaceDN/>
        <w:adjustRightInd/>
        <w:spacing w:after="160" w:line="259" w:lineRule="auto"/>
        <w:jc w:val="both"/>
        <w:rPr>
          <w:sz w:val="18"/>
          <w:szCs w:val="18"/>
        </w:rPr>
      </w:pPr>
      <w:r w:rsidRPr="006967C5">
        <w:rPr>
          <w:sz w:val="18"/>
          <w:szCs w:val="18"/>
        </w:rPr>
        <w:t>We also assessed how the masking of the travelling wave data affect</w:t>
      </w:r>
      <w:r w:rsidR="00BE6766">
        <w:rPr>
          <w:sz w:val="18"/>
          <w:szCs w:val="18"/>
        </w:rPr>
        <w:t>s</w:t>
      </w:r>
      <w:r w:rsidRPr="006967C5">
        <w:rPr>
          <w:sz w:val="18"/>
          <w:szCs w:val="18"/>
        </w:rPr>
        <w:t xml:space="preserve"> the digit maps, </w:t>
      </w:r>
      <w:r w:rsidR="001463C4" w:rsidRPr="006967C5">
        <w:rPr>
          <w:sz w:val="18"/>
          <w:szCs w:val="18"/>
        </w:rPr>
        <w:t>either by</w:t>
      </w:r>
      <w:r w:rsidRPr="006967C5">
        <w:rPr>
          <w:sz w:val="18"/>
          <w:szCs w:val="18"/>
        </w:rPr>
        <w:t xml:space="preserve"> </w:t>
      </w:r>
      <w:r w:rsidRPr="00BE21E5">
        <w:rPr>
          <w:i/>
          <w:sz w:val="18"/>
          <w:szCs w:val="18"/>
        </w:rPr>
        <w:t>manual</w:t>
      </w:r>
      <w:r w:rsidRPr="006967C5">
        <w:rPr>
          <w:sz w:val="18"/>
          <w:szCs w:val="18"/>
        </w:rPr>
        <w:t xml:space="preserve"> </w:t>
      </w:r>
      <w:r w:rsidR="001463C4" w:rsidRPr="006967C5">
        <w:rPr>
          <w:sz w:val="18"/>
          <w:szCs w:val="18"/>
        </w:rPr>
        <w:t xml:space="preserve">or the </w:t>
      </w:r>
      <w:r w:rsidRPr="00BE21E5">
        <w:rPr>
          <w:i/>
          <w:sz w:val="18"/>
          <w:szCs w:val="18"/>
        </w:rPr>
        <w:t>automatic</w:t>
      </w:r>
      <w:r w:rsidRPr="006967C5">
        <w:rPr>
          <w:sz w:val="18"/>
          <w:szCs w:val="18"/>
        </w:rPr>
        <w:t xml:space="preserve"> pooling of primary somatosensory </w:t>
      </w:r>
      <w:proofErr w:type="spellStart"/>
      <w:r w:rsidRPr="006967C5">
        <w:rPr>
          <w:sz w:val="18"/>
          <w:szCs w:val="18"/>
        </w:rPr>
        <w:t>Brodmann</w:t>
      </w:r>
      <w:proofErr w:type="spellEnd"/>
      <w:r w:rsidRPr="006967C5">
        <w:rPr>
          <w:sz w:val="18"/>
          <w:szCs w:val="18"/>
        </w:rPr>
        <w:t xml:space="preserve"> areas</w:t>
      </w:r>
      <w:r w:rsidR="001463C4" w:rsidRPr="006967C5">
        <w:rPr>
          <w:sz w:val="18"/>
          <w:szCs w:val="18"/>
        </w:rPr>
        <w:t xml:space="preserve"> (1, 2, 3a, 3b). </w:t>
      </w:r>
      <w:r w:rsidR="002117F7" w:rsidRPr="006967C5">
        <w:rPr>
          <w:sz w:val="18"/>
          <w:szCs w:val="18"/>
        </w:rPr>
        <w:t>Figure 4B shows both mask types</w:t>
      </w:r>
      <w:r w:rsidR="001463C4" w:rsidRPr="006967C5">
        <w:rPr>
          <w:sz w:val="18"/>
          <w:szCs w:val="18"/>
        </w:rPr>
        <w:t xml:space="preserve"> </w:t>
      </w:r>
      <w:r w:rsidR="002117F7" w:rsidRPr="006967C5">
        <w:rPr>
          <w:sz w:val="18"/>
          <w:szCs w:val="18"/>
        </w:rPr>
        <w:t xml:space="preserve">produced comparable areas of higher probability, </w:t>
      </w:r>
      <w:r w:rsidR="00034BC0">
        <w:rPr>
          <w:sz w:val="18"/>
          <w:szCs w:val="18"/>
        </w:rPr>
        <w:t>however</w:t>
      </w:r>
      <w:r w:rsidR="00A410D5" w:rsidRPr="006967C5">
        <w:rPr>
          <w:sz w:val="18"/>
          <w:szCs w:val="18"/>
        </w:rPr>
        <w:t xml:space="preserve"> </w:t>
      </w:r>
      <w:r w:rsidR="002117F7" w:rsidRPr="00BE21E5">
        <w:rPr>
          <w:i/>
          <w:sz w:val="18"/>
          <w:szCs w:val="18"/>
        </w:rPr>
        <w:t>automatic</w:t>
      </w:r>
      <w:r w:rsidR="002117F7" w:rsidRPr="006967C5">
        <w:rPr>
          <w:sz w:val="18"/>
          <w:szCs w:val="18"/>
        </w:rPr>
        <w:t xml:space="preserve"> masking </w:t>
      </w:r>
      <w:r w:rsidR="00BE6766">
        <w:rPr>
          <w:sz w:val="18"/>
          <w:szCs w:val="18"/>
        </w:rPr>
        <w:t>yields</w:t>
      </w:r>
      <w:r w:rsidR="00BE6766" w:rsidRPr="006967C5">
        <w:rPr>
          <w:sz w:val="18"/>
          <w:szCs w:val="18"/>
        </w:rPr>
        <w:t xml:space="preserve"> </w:t>
      </w:r>
      <w:r w:rsidR="002117F7" w:rsidRPr="006967C5">
        <w:rPr>
          <w:sz w:val="18"/>
          <w:szCs w:val="18"/>
        </w:rPr>
        <w:t xml:space="preserve">a larger spatial extent. </w:t>
      </w:r>
      <w:r w:rsidR="00D827C8" w:rsidRPr="006967C5">
        <w:rPr>
          <w:sz w:val="18"/>
          <w:szCs w:val="18"/>
        </w:rPr>
        <w:t>Th</w:t>
      </w:r>
      <w:r w:rsidR="00015C79">
        <w:rPr>
          <w:sz w:val="18"/>
          <w:szCs w:val="18"/>
        </w:rPr>
        <w:t>is can be seen</w:t>
      </w:r>
      <w:r w:rsidR="00D827C8" w:rsidRPr="006967C5">
        <w:rPr>
          <w:sz w:val="18"/>
          <w:szCs w:val="18"/>
        </w:rPr>
        <w:t xml:space="preserve"> for a single subject </w:t>
      </w:r>
      <w:r w:rsidR="00015C79">
        <w:rPr>
          <w:sz w:val="18"/>
          <w:szCs w:val="18"/>
        </w:rPr>
        <w:t>(</w:t>
      </w:r>
      <w:r w:rsidR="00D827C8" w:rsidRPr="006967C5">
        <w:rPr>
          <w:sz w:val="18"/>
          <w:szCs w:val="18"/>
        </w:rPr>
        <w:t>Fig</w:t>
      </w:r>
      <w:r w:rsidR="00D07606">
        <w:rPr>
          <w:sz w:val="18"/>
          <w:szCs w:val="18"/>
        </w:rPr>
        <w:t xml:space="preserve">. </w:t>
      </w:r>
      <w:r w:rsidR="00D827C8" w:rsidRPr="006967C5">
        <w:rPr>
          <w:sz w:val="18"/>
          <w:szCs w:val="18"/>
        </w:rPr>
        <w:t>2</w:t>
      </w:r>
      <w:r w:rsidR="00015C79">
        <w:rPr>
          <w:sz w:val="18"/>
          <w:szCs w:val="18"/>
        </w:rPr>
        <w:t>)</w:t>
      </w:r>
      <w:r w:rsidR="002117F7" w:rsidRPr="006967C5">
        <w:rPr>
          <w:sz w:val="18"/>
          <w:szCs w:val="18"/>
        </w:rPr>
        <w:t>,</w:t>
      </w:r>
      <w:r w:rsidR="00D827C8" w:rsidRPr="006967C5">
        <w:rPr>
          <w:sz w:val="18"/>
          <w:szCs w:val="18"/>
        </w:rPr>
        <w:t xml:space="preserve"> where the </w:t>
      </w:r>
      <w:r w:rsidR="00D827C8" w:rsidRPr="00BE21E5">
        <w:rPr>
          <w:i/>
          <w:sz w:val="18"/>
          <w:szCs w:val="18"/>
        </w:rPr>
        <w:t>manual</w:t>
      </w:r>
      <w:r w:rsidR="00D827C8" w:rsidRPr="006967C5">
        <w:rPr>
          <w:sz w:val="18"/>
          <w:szCs w:val="18"/>
        </w:rPr>
        <w:t xml:space="preserve"> ROI is </w:t>
      </w:r>
      <w:r w:rsidR="002117F7" w:rsidRPr="006967C5">
        <w:rPr>
          <w:sz w:val="18"/>
          <w:szCs w:val="18"/>
        </w:rPr>
        <w:t>mostly</w:t>
      </w:r>
      <w:r w:rsidR="00D827C8" w:rsidRPr="006967C5">
        <w:rPr>
          <w:sz w:val="18"/>
          <w:szCs w:val="18"/>
        </w:rPr>
        <w:t xml:space="preserve"> enclosed within the </w:t>
      </w:r>
      <w:r w:rsidR="00D827C8" w:rsidRPr="00BE21E5">
        <w:rPr>
          <w:i/>
          <w:sz w:val="18"/>
          <w:szCs w:val="18"/>
        </w:rPr>
        <w:t>automatic</w:t>
      </w:r>
      <w:r w:rsidR="00D827C8" w:rsidRPr="006967C5">
        <w:rPr>
          <w:sz w:val="18"/>
          <w:szCs w:val="18"/>
        </w:rPr>
        <w:t xml:space="preserve"> masked area, leading to similar phase and binned digit maps within that core region. However</w:t>
      </w:r>
      <w:r w:rsidR="002117F7" w:rsidRPr="006967C5">
        <w:rPr>
          <w:sz w:val="18"/>
          <w:szCs w:val="18"/>
        </w:rPr>
        <w:t>,</w:t>
      </w:r>
      <w:r w:rsidR="00D827C8" w:rsidRPr="006967C5">
        <w:rPr>
          <w:sz w:val="18"/>
          <w:szCs w:val="18"/>
        </w:rPr>
        <w:t xml:space="preserve"> the </w:t>
      </w:r>
      <w:r w:rsidR="00D827C8" w:rsidRPr="00BE21E5">
        <w:rPr>
          <w:i/>
          <w:sz w:val="18"/>
          <w:szCs w:val="18"/>
        </w:rPr>
        <w:t>automatic</w:t>
      </w:r>
      <w:r w:rsidR="00D827C8" w:rsidRPr="006967C5">
        <w:rPr>
          <w:sz w:val="18"/>
          <w:szCs w:val="18"/>
        </w:rPr>
        <w:t xml:space="preserve"> method has two distinct drawbacks</w:t>
      </w:r>
      <w:r w:rsidR="00BE6766">
        <w:rPr>
          <w:sz w:val="18"/>
          <w:szCs w:val="18"/>
        </w:rPr>
        <w:t>; f</w:t>
      </w:r>
      <w:r w:rsidR="00D827C8" w:rsidRPr="006967C5">
        <w:rPr>
          <w:sz w:val="18"/>
          <w:szCs w:val="18"/>
        </w:rPr>
        <w:t>irst, the lack of specificity</w:t>
      </w:r>
      <w:r w:rsidR="00015C79">
        <w:rPr>
          <w:sz w:val="18"/>
          <w:szCs w:val="18"/>
        </w:rPr>
        <w:t xml:space="preserve"> to</w:t>
      </w:r>
      <w:r w:rsidR="00FD07AE">
        <w:rPr>
          <w:sz w:val="18"/>
          <w:szCs w:val="18"/>
        </w:rPr>
        <w:t xml:space="preserve"> body site</w:t>
      </w:r>
      <w:r w:rsidR="00D827C8" w:rsidRPr="006967C5">
        <w:rPr>
          <w:sz w:val="18"/>
          <w:szCs w:val="18"/>
        </w:rPr>
        <w:t xml:space="preserve"> means that the spatial extent of each digit in the MPMs span almost the entire primary somatosensory cortex</w:t>
      </w:r>
      <w:r w:rsidR="00BE6766">
        <w:rPr>
          <w:sz w:val="18"/>
          <w:szCs w:val="18"/>
        </w:rPr>
        <w:t xml:space="preserve"> (</w:t>
      </w:r>
      <w:r w:rsidR="00D827C8" w:rsidRPr="006967C5">
        <w:rPr>
          <w:sz w:val="18"/>
          <w:szCs w:val="18"/>
        </w:rPr>
        <w:t xml:space="preserve">large </w:t>
      </w:r>
      <w:r w:rsidR="00BE6766">
        <w:rPr>
          <w:sz w:val="18"/>
          <w:szCs w:val="18"/>
        </w:rPr>
        <w:t>areas</w:t>
      </w:r>
      <w:r w:rsidR="00BE6766" w:rsidRPr="006967C5">
        <w:rPr>
          <w:sz w:val="18"/>
          <w:szCs w:val="18"/>
        </w:rPr>
        <w:t xml:space="preserve"> </w:t>
      </w:r>
      <w:r w:rsidR="00D827C8" w:rsidRPr="006967C5">
        <w:rPr>
          <w:sz w:val="18"/>
          <w:szCs w:val="18"/>
        </w:rPr>
        <w:t>of deep blue and purple</w:t>
      </w:r>
      <w:r w:rsidR="00FD07AE">
        <w:rPr>
          <w:sz w:val="18"/>
          <w:szCs w:val="18"/>
        </w:rPr>
        <w:t xml:space="preserve"> (low </w:t>
      </w:r>
      <w:r w:rsidR="00D93D73">
        <w:rPr>
          <w:sz w:val="18"/>
          <w:szCs w:val="18"/>
        </w:rPr>
        <w:t>probability</w:t>
      </w:r>
      <w:r w:rsidR="00FD07AE">
        <w:rPr>
          <w:sz w:val="18"/>
          <w:szCs w:val="18"/>
        </w:rPr>
        <w:t>)</w:t>
      </w:r>
      <w:r w:rsidR="00D827C8" w:rsidRPr="006967C5">
        <w:rPr>
          <w:sz w:val="18"/>
          <w:szCs w:val="18"/>
        </w:rPr>
        <w:t xml:space="preserve"> in F</w:t>
      </w:r>
      <w:r w:rsidR="001C1BDB" w:rsidRPr="006967C5">
        <w:rPr>
          <w:sz w:val="18"/>
          <w:szCs w:val="18"/>
        </w:rPr>
        <w:t>ig</w:t>
      </w:r>
      <w:r w:rsidR="00BE6766">
        <w:rPr>
          <w:sz w:val="18"/>
          <w:szCs w:val="18"/>
        </w:rPr>
        <w:t>.</w:t>
      </w:r>
      <w:r w:rsidR="001C1BDB" w:rsidRPr="006967C5">
        <w:rPr>
          <w:sz w:val="18"/>
          <w:szCs w:val="18"/>
        </w:rPr>
        <w:t xml:space="preserve"> 4B</w:t>
      </w:r>
      <w:r w:rsidR="00BE6766">
        <w:rPr>
          <w:sz w:val="18"/>
          <w:szCs w:val="18"/>
        </w:rPr>
        <w:t>),</w:t>
      </w:r>
      <w:r w:rsidR="001C1BDB" w:rsidRPr="006967C5">
        <w:rPr>
          <w:sz w:val="18"/>
          <w:szCs w:val="18"/>
        </w:rPr>
        <w:t xml:space="preserve"> second</w:t>
      </w:r>
      <w:r w:rsidR="00BE6766">
        <w:rPr>
          <w:sz w:val="18"/>
          <w:szCs w:val="18"/>
        </w:rPr>
        <w:t>,</w:t>
      </w:r>
      <w:r w:rsidR="001C1BDB" w:rsidRPr="006967C5">
        <w:rPr>
          <w:sz w:val="18"/>
          <w:szCs w:val="18"/>
        </w:rPr>
        <w:t xml:space="preserve"> </w:t>
      </w:r>
      <w:r w:rsidR="0044084E">
        <w:rPr>
          <w:sz w:val="18"/>
          <w:szCs w:val="18"/>
        </w:rPr>
        <w:t xml:space="preserve">a </w:t>
      </w:r>
      <w:r w:rsidR="001C1BDB" w:rsidRPr="006967C5">
        <w:rPr>
          <w:sz w:val="18"/>
          <w:szCs w:val="18"/>
        </w:rPr>
        <w:t>rigid definition of S1 means that some functional areas are consistently activated are overlooked</w:t>
      </w:r>
      <w:r w:rsidR="002F1C3E">
        <w:rPr>
          <w:sz w:val="18"/>
          <w:szCs w:val="18"/>
        </w:rPr>
        <w:t xml:space="preserve"> such as</w:t>
      </w:r>
      <w:r w:rsidR="0044084E">
        <w:rPr>
          <w:sz w:val="18"/>
          <w:szCs w:val="18"/>
        </w:rPr>
        <w:t xml:space="preserve"> </w:t>
      </w:r>
      <w:r w:rsidR="001C1BDB" w:rsidRPr="006967C5">
        <w:rPr>
          <w:sz w:val="18"/>
          <w:szCs w:val="18"/>
        </w:rPr>
        <w:t xml:space="preserve">the section in primary motor cortex (M1), which has a full coherent representation of digits in </w:t>
      </w:r>
      <w:r w:rsidR="002F1C3E">
        <w:rPr>
          <w:sz w:val="18"/>
          <w:szCs w:val="18"/>
        </w:rPr>
        <w:t xml:space="preserve">only </w:t>
      </w:r>
      <w:r w:rsidR="001C1BDB" w:rsidRPr="006967C5">
        <w:rPr>
          <w:sz w:val="18"/>
          <w:szCs w:val="18"/>
        </w:rPr>
        <w:t xml:space="preserve">half </w:t>
      </w:r>
      <w:r w:rsidR="00C0571B" w:rsidRPr="006967C5">
        <w:rPr>
          <w:sz w:val="18"/>
          <w:szCs w:val="18"/>
        </w:rPr>
        <w:t xml:space="preserve">of </w:t>
      </w:r>
      <w:r w:rsidR="001C1BDB" w:rsidRPr="006967C5">
        <w:rPr>
          <w:sz w:val="18"/>
          <w:szCs w:val="18"/>
        </w:rPr>
        <w:t>subjects</w:t>
      </w:r>
      <w:r w:rsidR="002F1C3E">
        <w:rPr>
          <w:sz w:val="18"/>
          <w:szCs w:val="18"/>
        </w:rPr>
        <w:t xml:space="preserve"> (</w:t>
      </w:r>
      <w:r w:rsidR="001C1BDB" w:rsidRPr="006967C5">
        <w:rPr>
          <w:sz w:val="18"/>
          <w:szCs w:val="18"/>
        </w:rPr>
        <w:t>Fig</w:t>
      </w:r>
      <w:r w:rsidR="002F1C3E">
        <w:rPr>
          <w:sz w:val="18"/>
          <w:szCs w:val="18"/>
        </w:rPr>
        <w:t>.</w:t>
      </w:r>
      <w:r w:rsidR="001C1BDB" w:rsidRPr="006967C5">
        <w:rPr>
          <w:sz w:val="18"/>
          <w:szCs w:val="18"/>
        </w:rPr>
        <w:t xml:space="preserve"> 2 and Fig</w:t>
      </w:r>
      <w:r w:rsidR="002F1C3E">
        <w:rPr>
          <w:sz w:val="18"/>
          <w:szCs w:val="18"/>
        </w:rPr>
        <w:t>.</w:t>
      </w:r>
      <w:r w:rsidR="001C1BDB" w:rsidRPr="006967C5">
        <w:rPr>
          <w:sz w:val="18"/>
          <w:szCs w:val="18"/>
        </w:rPr>
        <w:t xml:space="preserve"> 3). This has been observed in previous </w:t>
      </w:r>
      <w:r w:rsidR="00B43D4F">
        <w:rPr>
          <w:sz w:val="18"/>
          <w:szCs w:val="18"/>
        </w:rPr>
        <w:t xml:space="preserve">high spatial resolution </w:t>
      </w:r>
      <w:r w:rsidR="001C1BDB" w:rsidRPr="006967C5">
        <w:rPr>
          <w:sz w:val="18"/>
          <w:szCs w:val="18"/>
        </w:rPr>
        <w:t xml:space="preserve">studies </w:t>
      </w:r>
      <w:r w:rsidR="00D07606" w:rsidRPr="00D878F4">
        <w:rPr>
          <w:sz w:val="18"/>
          <w:szCs w:val="18"/>
        </w:rPr>
        <w:fldChar w:fldCharType="begin" w:fldLock="1"/>
      </w:r>
      <w:r w:rsidR="00D878F4">
        <w:rPr>
          <w:sz w:val="18"/>
          <w:szCs w:val="18"/>
        </w:rPr>
        <w:instrText>ADDIN CSL_CITATION {"citationItems":[{"id":"ITEM-1","itemData":{"DOI":"10.1152/jn.01017.2009","ISBN":"1522-1598 (Electronic)\\r0022-3077 (Linking)","ISSN":"0022-3077","PMID":"20164393","abstract":"Functional magnetic resonance imaging (fMRI) is now routinely used to map the topographic organization of human visual cortex. Mapping the detailed topography of somatosensory cortex, however, has proven to be more difficult. Here we used the increased blood-oxygen-level-dependent contrast-to-noise ratio at ultra-high field (7 Tesla) to measure the topographic representation of the digits in human somatosensory cortex at 1 mm isotropic resolution in individual subjects. A \"traveling wave\" paradigm was used to locate regions of cortex responding to periodic tactile stimulation of each distal phalangeal digit. Tactile stimulation was applied sequentially to each digit of the left hand from thumb to little finger (and in the reverse order). In all subjects, we found an orderly map of the digits on the posterior bank of the central sulcus (postcentral gyrus). Additionally, we measured event-related responses to brief stimuli for comparison with the topographic mapping data and related the fMRI responses to anatomical images obtained with an inversion-recovery sequence. Our results have important implications for the study of human somatosensory cortex and underscore the practical utility of ultra-high field functional imaging with 1 mm isotropic resolution for neuroscience experiments. First, topographic mapping of somatosensory cortex can be achieved in 20 min, allowing time for further experiments in the same session. Second, the maps are of sufficiently high resolution to resolve the representations of all five digits and third, the measurements are robust and can be made in an individual subject. These combined advantages will allow somatotopic fMRI to be used to measure the representation of digits in patients undergoing rehabilitation or plastic changes after peripheral nerve damage as well as tracking changes in normal subjects undergoing perceptual learning.","author":[{"dropping-particle":"","family":"Sanchez Panchuelo","given":"R. M.","non-dropping-particle":"","parse-names":false,"suffix":""},{"dropping-particle":"","family":"Francis","given":"S.","non-dropping-particle":"","parse-names":false,"suffix":""},{"dropping-particle":"","family":"Bowtell","given":"R.","non-dropping-particle":"","parse-names":false,"suffix":""},{"dropping-particle":"","family":"Schluppeck","given":"D.","non-dropping-particle":"","parse-names":false,"suffix":""}],"container-title":"Journal of Neurophysiology","id":"ITEM-1","issue":"5","issued":{"date-parts":[["2010","5"]]},"page":"2544-2556","title":"Mapping Human Somatosensory Cortex in Individual Subjects With 7T Functional MRI","type":"article-journal","volume":"103"},"uris":["http://www.mendeley.com/documents/?uuid=5528d7fa-1809-48a6-a2b3-6746341b28d1"]},{"id":"ITEM-2","itemData":{"DOI":"10.1152/jn.00499.2012","ISSN":"0022-3077","abstract":"A desirable goal of functional MRI (fMRI), both clinically and for basic research, is to produce detailed maps of cortical function in individual subjects. Single-subject mapping of the somatotopic hand representation in the human primary somatosensory cortex (S1) has been performed using both phase-encoding and block/event-related designs. Here, we review the theoretical strengths and limits of each method and empirically compare high-resolution (1.5 mm isotropic) somatotopic maps obtained using fMRI at ultrahigh magnetic field (7 T) with phase-encoding and event-related designs in six subjects in response to vibrotactile stimulation of the five fingertips. Results show that the phase-encoding design is more efficient than the event-related design for mapping fingertip-specific responses and in particular allows us to describe a new additional somatotopic representation of fingertips on the precentral gyrus. However, with sufficient data, both designs yield very similar fingertip-specific maps in S1, which confirms that the assumption of local representational continuity underlying phase-encoding designs is largely valid at the level of the fingertips in S1. In addition, it is shown that the event-related design allows the mapping of overlapping cortical representations that are difficult to estimate using the phase-encoding design. The event-related data show a complex pattern of overlapping cortical representations for different fingertips within S1 and demonstrate that regions of S1 responding to several adjacent fingertips can incorrectly be identified as responding preferentially to one fingertip in the phase-encoding data.","author":[{"dropping-particle":"","family":"Besle","given":"Julien","non-dropping-particle":"","parse-names":false,"suffix":""},{"dropping-particle":"","family":"Sánchez-Panchuelo","given":"Rosa-Maria","non-dropping-particle":"","parse-names":false,"suffix":""},{"dropping-particle":"","family":"Bowtell","given":"Richard","non-dropping-particle":"","parse-names":false,"suffix":""},{"dropping-particle":"","family":"Francis","given":"Susan","non-dropping-particle":"","parse-names":false,"suffix":""},{"dropping-particle":"","family":"Schluppeck","given":"Denis","non-dropping-particle":"","parse-names":false,"suffix":""}],"container-title":"Journal of Neurophysiology","id":"ITEM-2","issue":"9","issued":{"date-parts":[["2013","5"]]},"page":"2293-2305","title":"Single-subject fMRI mapping at 7 T of the representation of fingertips in S1: a comparison of event-related and phase-encoding designs","type":"article-journal","volume":"109"},"uris":["http://www.mendeley.com/documents/?uuid=f83d539e-b86c-445a-9b34-18a93137bfa6"]},{"id":"ITEM-3","itemData":{"DOI":"10.1002/hbm.22310","ISSN":"10970193","abstract":"Recent fMRI studies of the human primary somatosensory cortex have been able to differentiate the cortical representations of different fingertips at a single-subject level. These studies did not, however, investigate the expected overlap in cortical activation due to the stimulation of different fingers. Here, we used an event-related design in six subjects at 7 Tesla to explore the overlap in cortical responses elicited in S1 by vibrotactile stimulation of the five fingertips. We found that all parts of S1 show some degree of spatial overlap between the cortical representations of adjacent or even nonadjacent fingertips. In S1, the posterior bank of the central sulcus showed less overlap than regions in the post-central gyrus, which responded to up to five fingertips. The functional properties of these two areas are consistent with the known layout of cytoarchitectonically defined subareas, and we speculate that they correspond to subarea 3b (S1 proper) and subarea 1, respectively. In contrast with previous fMRI studies, however, we did not observe discrete activation clusters that could unequivocally be attributed to different subareas of S1. Venous maps based on T2*-weighted structural images suggest that the observed overlap is not driven by extra-vascular contributions from large veins.","author":[{"dropping-particle":"","family":"Besle","given":"Julien","non-dropping-particle":"","parse-names":false,"suffix":""},{"dropping-particle":"","family":"Sánchez-Panchuelo","given":"Rosa Maria","non-dropping-particle":"","parse-names":false,"suffix":""},{"dropping-particle":"","family":"Bowtell","given":"Richard","non-dropping-particle":"","parse-names":false,"suffix":""},{"dropping-particle":"","family":"Francis","given":"Susan","non-dropping-particle":"","parse-names":false,"suffix":""},{"dropping-particle":"","family":"Schluppeck","given":"Denis","non-dropping-particle":"","parse-names":false,"suffix":""}],"container-title":"Human Brain Mapping","id":"ITEM-3","issued":{"date-parts":[["2014"]]},"title":"Event-related fMRI at 7T reveals overlapping cortical representations for adjacent fingertips in S1 of individual subjects","type":"article-journal"},"uris":["http://www.mendeley.com/documents/?uuid=aaee2e4e-aea7-4198-9051-e4111c7b8bd2"]}],"mendeley":{"formattedCitation":"(Besle et al., 2014, 2013; Sanchez Panchuelo et al., 2010)","plainTextFormattedCitation":"(Besle et al., 2014, 2013; Sanchez Panchuelo et al., 2010)","previouslyFormattedCitation":"(Besle et al., 2014, 2013; Sanchez Panchuelo et al., 2010)"},"properties":{"noteIndex":0},"schema":"https://github.com/citation-style-language/schema/raw/master/csl-citation.json"}</w:instrText>
      </w:r>
      <w:r w:rsidR="00D07606" w:rsidRPr="00D878F4">
        <w:rPr>
          <w:sz w:val="18"/>
          <w:szCs w:val="18"/>
        </w:rPr>
        <w:fldChar w:fldCharType="separate"/>
      </w:r>
      <w:r w:rsidR="00D07606" w:rsidRPr="00D878F4">
        <w:rPr>
          <w:noProof/>
          <w:sz w:val="18"/>
          <w:szCs w:val="18"/>
        </w:rPr>
        <w:t>(Besle et al., 2014, 2013; Sanchez Panchuelo et al., 2010)</w:t>
      </w:r>
      <w:r w:rsidR="00D07606" w:rsidRPr="00D878F4">
        <w:rPr>
          <w:sz w:val="18"/>
          <w:szCs w:val="18"/>
        </w:rPr>
        <w:fldChar w:fldCharType="end"/>
      </w:r>
      <w:r w:rsidR="00D07606" w:rsidRPr="00BE21E5">
        <w:rPr>
          <w:sz w:val="18"/>
          <w:szCs w:val="18"/>
        </w:rPr>
        <w:t>,</w:t>
      </w:r>
      <w:r w:rsidR="001C1BDB" w:rsidRPr="006967C5">
        <w:rPr>
          <w:sz w:val="18"/>
          <w:szCs w:val="18"/>
        </w:rPr>
        <w:t xml:space="preserve"> and we </w:t>
      </w:r>
      <w:r w:rsidR="00D93D73">
        <w:rPr>
          <w:sz w:val="18"/>
          <w:szCs w:val="18"/>
        </w:rPr>
        <w:t>suggest</w:t>
      </w:r>
      <w:r w:rsidR="002117F7" w:rsidRPr="006967C5">
        <w:rPr>
          <w:sz w:val="18"/>
          <w:szCs w:val="18"/>
        </w:rPr>
        <w:t xml:space="preserve"> that this reflects</w:t>
      </w:r>
      <w:r w:rsidR="001C1BDB" w:rsidRPr="006967C5">
        <w:rPr>
          <w:sz w:val="18"/>
          <w:szCs w:val="18"/>
        </w:rPr>
        <w:t xml:space="preserve"> genuine</w:t>
      </w:r>
      <w:r w:rsidR="002117F7" w:rsidRPr="006967C5">
        <w:rPr>
          <w:sz w:val="18"/>
          <w:szCs w:val="18"/>
        </w:rPr>
        <w:t xml:space="preserve"> localisation of function, rather than a</w:t>
      </w:r>
      <w:r w:rsidR="00B43D4F">
        <w:rPr>
          <w:sz w:val="18"/>
          <w:szCs w:val="18"/>
        </w:rPr>
        <w:t>n unfolding artefact</w:t>
      </w:r>
      <w:r w:rsidR="001C1BDB" w:rsidRPr="006967C5">
        <w:rPr>
          <w:sz w:val="18"/>
          <w:szCs w:val="18"/>
        </w:rPr>
        <w:t xml:space="preserve">, especially given the much </w:t>
      </w:r>
      <w:r w:rsidR="002117F7" w:rsidRPr="006967C5">
        <w:rPr>
          <w:sz w:val="18"/>
          <w:szCs w:val="18"/>
        </w:rPr>
        <w:t xml:space="preserve">smaller spatial extent in M1 containing the entire range of phase values. </w:t>
      </w:r>
    </w:p>
    <w:p w14:paraId="153C8ABE" w14:textId="08B86932" w:rsidR="00851D78" w:rsidRPr="00BE21E5" w:rsidRDefault="00BB6DC9" w:rsidP="004A66F9">
      <w:pPr>
        <w:widowControl/>
        <w:autoSpaceDE/>
        <w:autoSpaceDN/>
        <w:adjustRightInd/>
        <w:spacing w:after="160" w:line="259" w:lineRule="auto"/>
        <w:jc w:val="both"/>
        <w:rPr>
          <w:i/>
          <w:sz w:val="18"/>
          <w:szCs w:val="18"/>
        </w:rPr>
      </w:pPr>
      <w:r>
        <w:rPr>
          <w:i/>
          <w:sz w:val="18"/>
          <w:szCs w:val="18"/>
        </w:rPr>
        <w:t xml:space="preserve">Digit allocation in </w:t>
      </w:r>
      <w:r w:rsidRPr="00BE21E5">
        <w:rPr>
          <w:i/>
          <w:sz w:val="18"/>
          <w:szCs w:val="18"/>
        </w:rPr>
        <w:t>MPMs</w:t>
      </w:r>
    </w:p>
    <w:p w14:paraId="7527ECF2" w14:textId="09C6EE72" w:rsidR="004E1BD6" w:rsidRDefault="00851D78" w:rsidP="004A66F9">
      <w:pPr>
        <w:widowControl/>
        <w:autoSpaceDE/>
        <w:autoSpaceDN/>
        <w:adjustRightInd/>
        <w:spacing w:after="160" w:line="259" w:lineRule="auto"/>
        <w:jc w:val="both"/>
        <w:rPr>
          <w:sz w:val="18"/>
          <w:szCs w:val="18"/>
        </w:rPr>
      </w:pPr>
      <w:r w:rsidRPr="002E7A3A">
        <w:rPr>
          <w:sz w:val="18"/>
          <w:szCs w:val="18"/>
        </w:rPr>
        <w:t>Maximal probabilistic mapping (MPMs) allow us to generate s</w:t>
      </w:r>
      <w:r w:rsidR="00FD1F2A" w:rsidRPr="002E7A3A">
        <w:rPr>
          <w:sz w:val="18"/>
          <w:szCs w:val="18"/>
        </w:rPr>
        <w:t xml:space="preserve">harp boundaries between digits </w:t>
      </w:r>
      <w:r w:rsidR="000862AC" w:rsidRPr="002E7A3A">
        <w:rPr>
          <w:sz w:val="18"/>
          <w:szCs w:val="18"/>
        </w:rPr>
        <w:t xml:space="preserve">at the group level </w:t>
      </w:r>
      <w:r w:rsidR="00EB5DA2">
        <w:rPr>
          <w:sz w:val="18"/>
          <w:szCs w:val="18"/>
        </w:rPr>
        <w:t>(</w:t>
      </w:r>
      <w:r w:rsidR="000862AC" w:rsidRPr="002E7A3A">
        <w:rPr>
          <w:sz w:val="18"/>
          <w:szCs w:val="18"/>
        </w:rPr>
        <w:t>Fig</w:t>
      </w:r>
      <w:r w:rsidR="00EB5DA2">
        <w:rPr>
          <w:sz w:val="18"/>
          <w:szCs w:val="18"/>
        </w:rPr>
        <w:t xml:space="preserve">. </w:t>
      </w:r>
      <w:r w:rsidR="000862AC" w:rsidRPr="002E7A3A">
        <w:rPr>
          <w:sz w:val="18"/>
          <w:szCs w:val="18"/>
        </w:rPr>
        <w:t>5</w:t>
      </w:r>
      <w:r w:rsidR="00EB5DA2">
        <w:rPr>
          <w:sz w:val="18"/>
          <w:szCs w:val="18"/>
        </w:rPr>
        <w:t xml:space="preserve">, with </w:t>
      </w:r>
      <w:r w:rsidR="000862AC" w:rsidRPr="002E7A3A">
        <w:rPr>
          <w:sz w:val="18"/>
          <w:szCs w:val="18"/>
        </w:rPr>
        <w:t>volumetric FPMs and MPMs shown</w:t>
      </w:r>
      <w:r w:rsidR="009D73F7" w:rsidRPr="002E7A3A">
        <w:rPr>
          <w:sz w:val="18"/>
          <w:szCs w:val="18"/>
        </w:rPr>
        <w:t xml:space="preserve"> in </w:t>
      </w:r>
      <w:r w:rsidR="00EB5DA2">
        <w:rPr>
          <w:sz w:val="18"/>
          <w:szCs w:val="18"/>
        </w:rPr>
        <w:t>S</w:t>
      </w:r>
      <w:r w:rsidR="009D73F7" w:rsidRPr="002E7A3A">
        <w:rPr>
          <w:sz w:val="18"/>
          <w:szCs w:val="18"/>
        </w:rPr>
        <w:t xml:space="preserve">upplementary </w:t>
      </w:r>
      <w:r w:rsidR="00EB5DA2">
        <w:rPr>
          <w:sz w:val="18"/>
          <w:szCs w:val="18"/>
        </w:rPr>
        <w:t>M</w:t>
      </w:r>
      <w:r w:rsidR="009D73F7" w:rsidRPr="002E7A3A">
        <w:rPr>
          <w:sz w:val="18"/>
          <w:szCs w:val="18"/>
        </w:rPr>
        <w:t>aterial).</w:t>
      </w:r>
      <w:r w:rsidR="000862AC" w:rsidRPr="002E7A3A">
        <w:rPr>
          <w:sz w:val="18"/>
          <w:szCs w:val="18"/>
        </w:rPr>
        <w:t xml:space="preserve"> </w:t>
      </w:r>
      <w:r w:rsidR="00FD1F2A" w:rsidRPr="002E7A3A">
        <w:rPr>
          <w:sz w:val="18"/>
          <w:szCs w:val="18"/>
        </w:rPr>
        <w:t>Digits D</w:t>
      </w:r>
      <w:r w:rsidR="009D73F7" w:rsidRPr="002E7A3A">
        <w:rPr>
          <w:sz w:val="18"/>
          <w:szCs w:val="18"/>
        </w:rPr>
        <w:t>1</w:t>
      </w:r>
      <w:r w:rsidR="00FD1F2A" w:rsidRPr="002E7A3A">
        <w:rPr>
          <w:sz w:val="18"/>
          <w:szCs w:val="18"/>
        </w:rPr>
        <w:t>, D</w:t>
      </w:r>
      <w:r w:rsidR="009D73F7" w:rsidRPr="002E7A3A">
        <w:rPr>
          <w:sz w:val="18"/>
          <w:szCs w:val="18"/>
        </w:rPr>
        <w:t>2</w:t>
      </w:r>
      <w:r w:rsidR="00FD1F2A" w:rsidRPr="002E7A3A">
        <w:rPr>
          <w:sz w:val="18"/>
          <w:szCs w:val="18"/>
        </w:rPr>
        <w:t xml:space="preserve">, </w:t>
      </w:r>
      <w:r w:rsidR="0017496A">
        <w:rPr>
          <w:sz w:val="18"/>
          <w:szCs w:val="18"/>
        </w:rPr>
        <w:t xml:space="preserve">and </w:t>
      </w:r>
      <w:r w:rsidR="00FD1F2A" w:rsidRPr="002E7A3A">
        <w:rPr>
          <w:sz w:val="18"/>
          <w:szCs w:val="18"/>
        </w:rPr>
        <w:t>D4 show a larger representation than D</w:t>
      </w:r>
      <w:r w:rsidR="009D73F7" w:rsidRPr="002E7A3A">
        <w:rPr>
          <w:sz w:val="18"/>
          <w:szCs w:val="18"/>
        </w:rPr>
        <w:t>3</w:t>
      </w:r>
      <w:r w:rsidR="00FD1F2A" w:rsidRPr="002E7A3A">
        <w:rPr>
          <w:sz w:val="18"/>
          <w:szCs w:val="18"/>
        </w:rPr>
        <w:t xml:space="preserve"> and D5. D5 representation is particularly small, with the size of </w:t>
      </w:r>
      <w:r w:rsidR="0017496A">
        <w:rPr>
          <w:sz w:val="18"/>
          <w:szCs w:val="18"/>
        </w:rPr>
        <w:t xml:space="preserve">the </w:t>
      </w:r>
      <w:r w:rsidR="00FD1F2A" w:rsidRPr="002E7A3A">
        <w:rPr>
          <w:sz w:val="18"/>
          <w:szCs w:val="18"/>
        </w:rPr>
        <w:t xml:space="preserve">MPM D5 area being </w:t>
      </w:r>
      <w:r w:rsidR="009D73F7" w:rsidRPr="002E7A3A">
        <w:rPr>
          <w:sz w:val="18"/>
          <w:szCs w:val="18"/>
        </w:rPr>
        <w:t>notably</w:t>
      </w:r>
      <w:r w:rsidR="00FD1F2A" w:rsidRPr="002E7A3A">
        <w:rPr>
          <w:sz w:val="18"/>
          <w:szCs w:val="18"/>
        </w:rPr>
        <w:t xml:space="preserve"> smaller than the group mean size of the D5 ROI across subjects (Fig</w:t>
      </w:r>
      <w:r w:rsidR="00D07606">
        <w:rPr>
          <w:sz w:val="18"/>
          <w:szCs w:val="18"/>
        </w:rPr>
        <w:t>.</w:t>
      </w:r>
      <w:r w:rsidR="00FD1F2A" w:rsidRPr="002E7A3A">
        <w:rPr>
          <w:sz w:val="18"/>
          <w:szCs w:val="18"/>
        </w:rPr>
        <w:t xml:space="preserve"> 6)</w:t>
      </w:r>
      <w:r w:rsidR="0017496A">
        <w:rPr>
          <w:sz w:val="18"/>
          <w:szCs w:val="18"/>
        </w:rPr>
        <w:t>,</w:t>
      </w:r>
      <w:r w:rsidR="009D73F7" w:rsidRPr="002E7A3A">
        <w:rPr>
          <w:sz w:val="18"/>
          <w:szCs w:val="18"/>
        </w:rPr>
        <w:t xml:space="preserve"> whi</w:t>
      </w:r>
      <w:r w:rsidR="0017496A">
        <w:rPr>
          <w:sz w:val="18"/>
          <w:szCs w:val="18"/>
        </w:rPr>
        <w:t>le</w:t>
      </w:r>
      <w:r w:rsidR="009D73F7" w:rsidRPr="002E7A3A">
        <w:rPr>
          <w:sz w:val="18"/>
          <w:szCs w:val="18"/>
        </w:rPr>
        <w:t xml:space="preserve"> D4 is considerably larger. We believe </w:t>
      </w:r>
      <w:r w:rsidR="00EB5DA2">
        <w:rPr>
          <w:sz w:val="18"/>
          <w:szCs w:val="18"/>
        </w:rPr>
        <w:t>that these effects result from</w:t>
      </w:r>
      <w:r w:rsidR="009D73F7" w:rsidRPr="002E7A3A">
        <w:rPr>
          <w:sz w:val="18"/>
          <w:szCs w:val="18"/>
        </w:rPr>
        <w:t xml:space="preserve"> a low spatial overlap for D5 across subjects and a large overlap in D4. </w:t>
      </w:r>
      <w:r w:rsidR="0044188A" w:rsidRPr="003D3453">
        <w:rPr>
          <w:iCs/>
          <w:sz w:val="18"/>
          <w:szCs w:val="18"/>
        </w:rPr>
        <w:t>For example, in the right hand, the maximal probability of a vertex representing D5 is 0.32, whist for D4 this rises to 0.59.</w:t>
      </w:r>
      <w:r w:rsidR="0044188A">
        <w:rPr>
          <w:iCs/>
          <w:sz w:val="18"/>
          <w:szCs w:val="18"/>
        </w:rPr>
        <w:t xml:space="preserve"> </w:t>
      </w:r>
      <w:r w:rsidR="009D73F7" w:rsidRPr="002E7A3A">
        <w:rPr>
          <w:sz w:val="18"/>
          <w:szCs w:val="18"/>
        </w:rPr>
        <w:t xml:space="preserve">Consequently, the </w:t>
      </w:r>
      <w:r w:rsidR="00F5245D">
        <w:rPr>
          <w:sz w:val="18"/>
          <w:szCs w:val="18"/>
        </w:rPr>
        <w:t>winner-takes-all</w:t>
      </w:r>
      <w:r w:rsidR="009D73F7" w:rsidRPr="002E7A3A">
        <w:rPr>
          <w:sz w:val="18"/>
          <w:szCs w:val="18"/>
        </w:rPr>
        <w:t xml:space="preserve"> digit allocation in an MPM means that higher overlap values for D4 allow it </w:t>
      </w:r>
      <w:r w:rsidR="00F5245D">
        <w:rPr>
          <w:sz w:val="18"/>
          <w:szCs w:val="18"/>
        </w:rPr>
        <w:t xml:space="preserve">to expand into </w:t>
      </w:r>
      <w:r w:rsidR="009D73F7" w:rsidRPr="002E7A3A">
        <w:rPr>
          <w:sz w:val="18"/>
          <w:szCs w:val="18"/>
        </w:rPr>
        <w:t>D5</w:t>
      </w:r>
      <w:r w:rsidR="00F5245D">
        <w:rPr>
          <w:sz w:val="18"/>
          <w:szCs w:val="18"/>
        </w:rPr>
        <w:t xml:space="preserve"> territory</w:t>
      </w:r>
      <w:r w:rsidR="009D73F7" w:rsidRPr="002E7A3A">
        <w:rPr>
          <w:sz w:val="18"/>
          <w:szCs w:val="18"/>
        </w:rPr>
        <w:t xml:space="preserve">. There is also the possibility that D5 should extend more medially than it does in the MPM, but </w:t>
      </w:r>
      <w:r w:rsidR="00EB5DA2">
        <w:rPr>
          <w:sz w:val="18"/>
          <w:szCs w:val="18"/>
        </w:rPr>
        <w:t>due to</w:t>
      </w:r>
      <w:r w:rsidR="009D73F7" w:rsidRPr="002E7A3A">
        <w:rPr>
          <w:sz w:val="18"/>
          <w:szCs w:val="18"/>
        </w:rPr>
        <w:t xml:space="preserve"> low overlap</w:t>
      </w:r>
      <w:r w:rsidR="0044188A">
        <w:rPr>
          <w:sz w:val="18"/>
          <w:szCs w:val="18"/>
        </w:rPr>
        <w:t xml:space="preserve"> across subjects</w:t>
      </w:r>
      <w:r w:rsidR="00F5245D">
        <w:rPr>
          <w:sz w:val="18"/>
          <w:szCs w:val="18"/>
        </w:rPr>
        <w:t xml:space="preserve">, it does not satisfy the classification for digit assignment (i.e. probability of </w:t>
      </w:r>
      <w:r w:rsidR="00F5245D">
        <w:rPr>
          <w:i/>
          <w:sz w:val="18"/>
          <w:szCs w:val="18"/>
        </w:rPr>
        <w:t>any</w:t>
      </w:r>
      <w:r w:rsidR="00F5245D">
        <w:rPr>
          <w:sz w:val="18"/>
          <w:szCs w:val="18"/>
        </w:rPr>
        <w:t xml:space="preserve"> digit being allocated at a given location exceeding 50 %)</w:t>
      </w:r>
      <w:r w:rsidR="009D73F7" w:rsidRPr="002E7A3A">
        <w:rPr>
          <w:sz w:val="18"/>
          <w:szCs w:val="18"/>
        </w:rPr>
        <w:t xml:space="preserve">. </w:t>
      </w:r>
      <w:r w:rsidR="00064968" w:rsidRPr="002E7A3A">
        <w:rPr>
          <w:sz w:val="18"/>
          <w:szCs w:val="18"/>
        </w:rPr>
        <w:t xml:space="preserve"> Figure 5 </w:t>
      </w:r>
      <w:r w:rsidR="004E1BD6">
        <w:rPr>
          <w:sz w:val="18"/>
          <w:szCs w:val="18"/>
        </w:rPr>
        <w:t>shows</w:t>
      </w:r>
      <w:r w:rsidR="004E1BD6" w:rsidRPr="002E7A3A">
        <w:rPr>
          <w:sz w:val="18"/>
          <w:szCs w:val="18"/>
        </w:rPr>
        <w:t xml:space="preserve"> </w:t>
      </w:r>
      <w:r w:rsidR="00064968" w:rsidRPr="002E7A3A">
        <w:rPr>
          <w:sz w:val="18"/>
          <w:szCs w:val="18"/>
        </w:rPr>
        <w:t xml:space="preserve">the group-level phase map generated from the circular mean of the individual </w:t>
      </w:r>
      <w:r w:rsidR="00C0571B" w:rsidRPr="002E7A3A">
        <w:rPr>
          <w:sz w:val="18"/>
          <w:szCs w:val="18"/>
        </w:rPr>
        <w:t xml:space="preserve">travelling wave maps, these show a similar progression of phase in close keeping with the MPMs. Indeed, when comparing the phase values for each spatially normalised subject to the MPM, Digits </w:t>
      </w:r>
      <w:r w:rsidR="00250B38">
        <w:rPr>
          <w:sz w:val="18"/>
          <w:szCs w:val="18"/>
        </w:rPr>
        <w:t>D</w:t>
      </w:r>
      <w:r w:rsidR="00C0571B" w:rsidRPr="002E7A3A">
        <w:rPr>
          <w:sz w:val="18"/>
          <w:szCs w:val="18"/>
        </w:rPr>
        <w:t xml:space="preserve">2, </w:t>
      </w:r>
      <w:r w:rsidR="00250B38">
        <w:rPr>
          <w:sz w:val="18"/>
          <w:szCs w:val="18"/>
        </w:rPr>
        <w:t>D</w:t>
      </w:r>
      <w:r w:rsidR="00C0571B" w:rsidRPr="002E7A3A">
        <w:rPr>
          <w:sz w:val="18"/>
          <w:szCs w:val="18"/>
        </w:rPr>
        <w:t xml:space="preserve">3 and </w:t>
      </w:r>
      <w:r w:rsidR="00250B38">
        <w:rPr>
          <w:sz w:val="18"/>
          <w:szCs w:val="18"/>
        </w:rPr>
        <w:t>D</w:t>
      </w:r>
      <w:r w:rsidR="00C0571B" w:rsidRPr="002E7A3A">
        <w:rPr>
          <w:sz w:val="18"/>
          <w:szCs w:val="18"/>
        </w:rPr>
        <w:t>4 are all in close agreement, with their median phase distribution falling into the expected phase bin (Fig</w:t>
      </w:r>
      <w:r w:rsidR="004E1BD6">
        <w:rPr>
          <w:sz w:val="18"/>
          <w:szCs w:val="18"/>
        </w:rPr>
        <w:t>.</w:t>
      </w:r>
      <w:r w:rsidR="00C0571B" w:rsidRPr="002E7A3A">
        <w:rPr>
          <w:sz w:val="18"/>
          <w:szCs w:val="18"/>
        </w:rPr>
        <w:t xml:space="preserve"> 5B). However, </w:t>
      </w:r>
      <w:r w:rsidR="004E1BD6">
        <w:rPr>
          <w:sz w:val="18"/>
          <w:szCs w:val="18"/>
        </w:rPr>
        <w:t xml:space="preserve">this is not true </w:t>
      </w:r>
      <w:r w:rsidR="00C0571B" w:rsidRPr="002E7A3A">
        <w:rPr>
          <w:sz w:val="18"/>
          <w:szCs w:val="18"/>
        </w:rPr>
        <w:t xml:space="preserve">for </w:t>
      </w:r>
      <w:r w:rsidR="00250B38">
        <w:rPr>
          <w:sz w:val="18"/>
          <w:szCs w:val="18"/>
        </w:rPr>
        <w:t>D</w:t>
      </w:r>
      <w:r w:rsidR="00C0571B" w:rsidRPr="002E7A3A">
        <w:rPr>
          <w:sz w:val="18"/>
          <w:szCs w:val="18"/>
        </w:rPr>
        <w:t xml:space="preserve">1 and </w:t>
      </w:r>
      <w:r w:rsidR="00250B38">
        <w:rPr>
          <w:sz w:val="18"/>
          <w:szCs w:val="18"/>
        </w:rPr>
        <w:t>D</w:t>
      </w:r>
      <w:r w:rsidR="00C0571B" w:rsidRPr="002E7A3A">
        <w:rPr>
          <w:sz w:val="18"/>
          <w:szCs w:val="18"/>
        </w:rPr>
        <w:t xml:space="preserve">5. </w:t>
      </w:r>
      <w:r w:rsidR="00BB6DC9">
        <w:rPr>
          <w:sz w:val="18"/>
          <w:szCs w:val="18"/>
        </w:rPr>
        <w:t xml:space="preserve">In a large number of subjects (n=14 and n=12, right and left hand </w:t>
      </w:r>
      <w:proofErr w:type="spellStart"/>
      <w:r w:rsidR="00BB6DC9">
        <w:rPr>
          <w:sz w:val="18"/>
          <w:szCs w:val="18"/>
        </w:rPr>
        <w:t>somatotopy</w:t>
      </w:r>
      <w:proofErr w:type="spellEnd"/>
      <w:r w:rsidR="00BB6DC9">
        <w:rPr>
          <w:sz w:val="18"/>
          <w:szCs w:val="18"/>
        </w:rPr>
        <w:t xml:space="preserve"> respectively), there is an additional region responding preferentially to D2 inferior to the representation for D1 (data not shown). </w:t>
      </w:r>
      <w:r w:rsidR="00BB6DC9" w:rsidRPr="002E7A3A">
        <w:rPr>
          <w:sz w:val="18"/>
          <w:szCs w:val="18"/>
        </w:rPr>
        <w:t xml:space="preserve">In Figure 3, we observe that there are cortical patches which are </w:t>
      </w:r>
      <w:r w:rsidR="00BB6DC9">
        <w:rPr>
          <w:sz w:val="18"/>
          <w:szCs w:val="18"/>
        </w:rPr>
        <w:t>inferior</w:t>
      </w:r>
      <w:r w:rsidR="00BB6DC9" w:rsidRPr="002E7A3A">
        <w:rPr>
          <w:sz w:val="18"/>
          <w:szCs w:val="18"/>
        </w:rPr>
        <w:t xml:space="preserve"> </w:t>
      </w:r>
      <w:r w:rsidR="00BB6DC9">
        <w:rPr>
          <w:sz w:val="18"/>
          <w:szCs w:val="18"/>
        </w:rPr>
        <w:t>to</w:t>
      </w:r>
      <w:r w:rsidR="00BB6DC9" w:rsidRPr="002E7A3A">
        <w:rPr>
          <w:sz w:val="18"/>
          <w:szCs w:val="18"/>
        </w:rPr>
        <w:t xml:space="preserve"> D1 </w:t>
      </w:r>
      <w:r w:rsidR="00BB6DC9">
        <w:rPr>
          <w:sz w:val="18"/>
          <w:szCs w:val="18"/>
        </w:rPr>
        <w:t>that</w:t>
      </w:r>
      <w:r w:rsidR="00BB6DC9" w:rsidRPr="002E7A3A">
        <w:rPr>
          <w:sz w:val="18"/>
          <w:szCs w:val="18"/>
        </w:rPr>
        <w:t xml:space="preserve"> clearly have phase values associated with D2 (see dashed arrows), implying that D2’s functional</w:t>
      </w:r>
      <w:r w:rsidR="00BB6DC9">
        <w:rPr>
          <w:sz w:val="18"/>
          <w:szCs w:val="18"/>
        </w:rPr>
        <w:t xml:space="preserve"> digit dominance</w:t>
      </w:r>
      <w:r w:rsidR="00BB6DC9" w:rsidRPr="002E7A3A">
        <w:rPr>
          <w:sz w:val="18"/>
          <w:szCs w:val="18"/>
        </w:rPr>
        <w:t xml:space="preserve"> ‘sandwiches’ D1. This has been seen in previous travelling-wave </w:t>
      </w:r>
      <w:proofErr w:type="spellStart"/>
      <w:r w:rsidR="00BB6DC9" w:rsidRPr="002E7A3A">
        <w:rPr>
          <w:sz w:val="18"/>
          <w:szCs w:val="18"/>
        </w:rPr>
        <w:t>somatotopy</w:t>
      </w:r>
      <w:proofErr w:type="spellEnd"/>
      <w:r w:rsidR="00BB6DC9" w:rsidRPr="002E7A3A">
        <w:rPr>
          <w:sz w:val="18"/>
          <w:szCs w:val="18"/>
        </w:rPr>
        <w:t xml:space="preserve"> studies </w:t>
      </w:r>
      <w:r w:rsidR="00BB6DC9" w:rsidRPr="002E7A3A">
        <w:fldChar w:fldCharType="begin" w:fldLock="1"/>
      </w:r>
      <w:r w:rsidR="00BB6DC9">
        <w:rPr>
          <w:sz w:val="18"/>
          <w:szCs w:val="17"/>
        </w:rPr>
        <w:instrText>ADDIN CSL_CITATION {"citationItems":[{"id":"ITEM-1","itemData":{"DOI":"10.1002/hbm.22310","ISSN":"10970193","abstract":"Recent fMRI studies of the human primary somatosensory cortex have been able to differentiate the cortical representations of different fingertips at a single-subject level. These studies did not, however, investigate the expected overlap in cortical activation due to the stimulation of different fingers. Here, we used an event-related design in six subjects at 7 Tesla to explore the overlap in cortical responses elicited in S1 by vibrotactile stimulation of the five fingertips. We found that all parts of S1 show some degree of spatial overlap between the cortical representations of adjacent or even nonadjacent fingertips. In S1, the posterior bank of the central sulcus showed less overlap than regions in the post-central gyrus, which responded to up to five fingertips. The functional properties of these two areas are consistent with the known layout of cytoarchitectonically defined subareas, and we speculate that they correspond to subarea 3b (S1 proper) and subarea 1, respectively. In contrast with previous fMRI studies, however, we did not observe discrete activation clusters that could unequivocally be attributed to different subareas of S1. Venous maps based on T2*-weighted structural images suggest that the observed overlap is not driven by extra-vascular contributions from large veins.","author":[{"dropping-particle":"","family":"Besle","given":"Julien","non-dropping-particle":"","parse-names":false,"suffix":""},{"dropping-particle":"","family":"Sánchez-Panchuelo","given":"Rosa Maria","non-dropping-particle":"","parse-names":false,"suffix":""},{"dropping-particle":"","family":"Bowtell","given":"Richard","non-dropping-particle":"","parse-names":false,"suffix":""},{"dropping-particle":"","family":"Francis","given":"Susan","non-dropping-particle":"","parse-names":false,"suffix":""},{"dropping-particle":"","family":"Schluppeck","given":"Denis","non-dropping-particle":"","parse-names":false,"suffix":""}],"container-title":"Human Brain Mapping","id":"ITEM-1","issued":{"date-parts":[["2014"]]},"title":"Event-related fMRI at 7T reveals overlapping cortical representations for adjacent fingertips in S1 of individual subjects","type":"article-journal"},"uris":["http://www.mendeley.com/documents/?uuid=aaee2e4e-aea7-4198-9051-e4111c7b8bd2"]}],"mendeley":{"formattedCitation":"(Besle et al., 2014)","plainTextFormattedCitation":"(Besle et al., 2014)","previouslyFormattedCitation":"(Besle et al., 2014)"},"properties":{"noteIndex":0},"schema":"https://github.com/citation-style-language/schema/raw/master/csl-citation.json"}</w:instrText>
      </w:r>
      <w:r w:rsidR="00BB6DC9" w:rsidRPr="002E7A3A">
        <w:rPr>
          <w:sz w:val="18"/>
          <w:szCs w:val="17"/>
        </w:rPr>
        <w:fldChar w:fldCharType="separate"/>
      </w:r>
      <w:r w:rsidR="00BB6DC9" w:rsidRPr="002E7A3A">
        <w:rPr>
          <w:noProof/>
          <w:sz w:val="18"/>
          <w:szCs w:val="18"/>
        </w:rPr>
        <w:t>(Besle et al., 2014)</w:t>
      </w:r>
      <w:r w:rsidR="00BB6DC9" w:rsidRPr="002E7A3A">
        <w:fldChar w:fldCharType="end"/>
      </w:r>
      <w:r w:rsidR="00BB6DC9" w:rsidRPr="002E7A3A">
        <w:rPr>
          <w:sz w:val="18"/>
          <w:szCs w:val="18"/>
        </w:rPr>
        <w:t>, and in event-related analyses of the digit representations, th</w:t>
      </w:r>
      <w:r w:rsidR="00BB6DC9">
        <w:rPr>
          <w:sz w:val="18"/>
          <w:szCs w:val="18"/>
        </w:rPr>
        <w:t>ese</w:t>
      </w:r>
      <w:r w:rsidR="00BB6DC9" w:rsidRPr="002E7A3A">
        <w:rPr>
          <w:sz w:val="18"/>
          <w:szCs w:val="18"/>
        </w:rPr>
        <w:t xml:space="preserve"> </w:t>
      </w:r>
      <w:r w:rsidR="00BB6DC9">
        <w:rPr>
          <w:sz w:val="18"/>
          <w:szCs w:val="18"/>
        </w:rPr>
        <w:t xml:space="preserve">inferior D2 </w:t>
      </w:r>
      <w:r w:rsidR="00BB6DC9" w:rsidRPr="002E7A3A">
        <w:rPr>
          <w:sz w:val="18"/>
          <w:szCs w:val="18"/>
        </w:rPr>
        <w:t xml:space="preserve">areas were </w:t>
      </w:r>
      <w:r w:rsidR="00BB6DC9">
        <w:rPr>
          <w:sz w:val="18"/>
          <w:szCs w:val="18"/>
        </w:rPr>
        <w:t xml:space="preserve">significantly activated by all digits, but with the highest statistical significance for  both </w:t>
      </w:r>
      <w:r w:rsidR="00BB6DC9" w:rsidRPr="002E7A3A">
        <w:rPr>
          <w:sz w:val="18"/>
          <w:szCs w:val="18"/>
        </w:rPr>
        <w:t xml:space="preserve">D1 or D2. It is this ambiguity between </w:t>
      </w:r>
      <w:r w:rsidR="00BB6DC9">
        <w:rPr>
          <w:sz w:val="18"/>
          <w:szCs w:val="18"/>
        </w:rPr>
        <w:t xml:space="preserve">dominance of D1 and D2 </w:t>
      </w:r>
      <w:r w:rsidR="00BB6DC9" w:rsidRPr="002E7A3A">
        <w:rPr>
          <w:sz w:val="18"/>
          <w:szCs w:val="18"/>
        </w:rPr>
        <w:t xml:space="preserve">which we believe drives the inflated values of phase. </w:t>
      </w:r>
      <w:r w:rsidR="00BB6DC9">
        <w:rPr>
          <w:sz w:val="18"/>
          <w:szCs w:val="18"/>
        </w:rPr>
        <w:t>Additionally, it can be seen in Fig</w:t>
      </w:r>
      <w:r w:rsidR="00D07606">
        <w:rPr>
          <w:sz w:val="18"/>
          <w:szCs w:val="18"/>
        </w:rPr>
        <w:t>ures</w:t>
      </w:r>
      <w:r w:rsidR="00BB6DC9">
        <w:rPr>
          <w:sz w:val="18"/>
          <w:szCs w:val="18"/>
        </w:rPr>
        <w:t xml:space="preserve"> 7B and 7C that the central tendency scores for D1 and D2 are very similar; consistent with a high degree of overlap between D1 and D2 representations. This separation ambiguity reinforces a receptive field superposition effect. Despite </w:t>
      </w:r>
      <w:r w:rsidR="00BB6DC9" w:rsidRPr="002E7A3A">
        <w:rPr>
          <w:sz w:val="18"/>
          <w:szCs w:val="18"/>
        </w:rPr>
        <w:t xml:space="preserve">the oversimplification of digit representations made by the MPM, generating MPM boundaries based on the FPM is more informative than simple group-averaging of </w:t>
      </w:r>
      <w:r w:rsidR="00BB6DC9">
        <w:rPr>
          <w:sz w:val="18"/>
          <w:szCs w:val="18"/>
        </w:rPr>
        <w:t>phase maps.</w:t>
      </w:r>
      <w:r w:rsidR="00BB6DC9" w:rsidRPr="002E7A3A">
        <w:rPr>
          <w:sz w:val="18"/>
          <w:szCs w:val="18"/>
        </w:rPr>
        <w:t xml:space="preserve"> </w:t>
      </w:r>
      <w:r w:rsidR="00C0571B" w:rsidRPr="002E7A3A">
        <w:rPr>
          <w:sz w:val="18"/>
          <w:szCs w:val="18"/>
        </w:rPr>
        <w:t>For D5</w:t>
      </w:r>
      <w:r w:rsidR="00250B38">
        <w:rPr>
          <w:sz w:val="18"/>
          <w:szCs w:val="18"/>
        </w:rPr>
        <w:t>,</w:t>
      </w:r>
      <w:r w:rsidR="00C0571B" w:rsidRPr="002E7A3A">
        <w:rPr>
          <w:sz w:val="18"/>
          <w:szCs w:val="18"/>
        </w:rPr>
        <w:t xml:space="preserve"> this can be explained by the small </w:t>
      </w:r>
      <w:r w:rsidR="00A563CC" w:rsidRPr="002E7A3A">
        <w:rPr>
          <w:sz w:val="18"/>
          <w:szCs w:val="18"/>
        </w:rPr>
        <w:t xml:space="preserve">receptive field </w:t>
      </w:r>
      <w:r w:rsidR="00C0571B" w:rsidRPr="002E7A3A">
        <w:rPr>
          <w:sz w:val="18"/>
          <w:szCs w:val="18"/>
        </w:rPr>
        <w:t xml:space="preserve">size of D5 and the large </w:t>
      </w:r>
      <w:r w:rsidR="00A563CC" w:rsidRPr="002E7A3A">
        <w:rPr>
          <w:sz w:val="18"/>
          <w:szCs w:val="18"/>
        </w:rPr>
        <w:t xml:space="preserve">spatial </w:t>
      </w:r>
      <w:r w:rsidR="00C0571B" w:rsidRPr="002E7A3A">
        <w:rPr>
          <w:sz w:val="18"/>
          <w:szCs w:val="18"/>
        </w:rPr>
        <w:t>variability (poor overlap, see high blurring metric values in Fig</w:t>
      </w:r>
      <w:r w:rsidR="004E1BD6">
        <w:rPr>
          <w:sz w:val="18"/>
          <w:szCs w:val="18"/>
        </w:rPr>
        <w:t>.</w:t>
      </w:r>
      <w:r w:rsidR="00C0571B" w:rsidRPr="002E7A3A">
        <w:rPr>
          <w:sz w:val="18"/>
          <w:szCs w:val="18"/>
        </w:rPr>
        <w:t xml:space="preserve"> 7) across subjects. </w:t>
      </w:r>
      <w:r w:rsidR="00FC640F" w:rsidRPr="002E7A3A">
        <w:rPr>
          <w:sz w:val="18"/>
          <w:szCs w:val="18"/>
        </w:rPr>
        <w:t xml:space="preserve">For D1, this phase misalignment is a more curious result given its good overlap and large spatial extent. We believe that the inflated phase values in the group-level D1 ROI are due to the superposition of D1 and D2 receptive fields. </w:t>
      </w:r>
    </w:p>
    <w:p w14:paraId="4D902FD7" w14:textId="7A2CFF3E" w:rsidR="002744CF" w:rsidRDefault="0087742F" w:rsidP="004A66F9">
      <w:pPr>
        <w:widowControl/>
        <w:autoSpaceDE/>
        <w:autoSpaceDN/>
        <w:adjustRightInd/>
        <w:spacing w:after="160" w:line="259" w:lineRule="auto"/>
        <w:jc w:val="both"/>
        <w:rPr>
          <w:sz w:val="18"/>
          <w:szCs w:val="18"/>
        </w:rPr>
      </w:pPr>
      <w:r>
        <w:rPr>
          <w:i/>
          <w:sz w:val="18"/>
          <w:szCs w:val="18"/>
        </w:rPr>
        <w:t>FPM and MPM a</w:t>
      </w:r>
      <w:r w:rsidR="00BB6DC9" w:rsidRPr="00BE21E5">
        <w:rPr>
          <w:i/>
          <w:sz w:val="18"/>
          <w:szCs w:val="18"/>
        </w:rPr>
        <w:t>tlas validity</w:t>
      </w:r>
    </w:p>
    <w:p w14:paraId="46AE36A3" w14:textId="475DC10F" w:rsidR="0087742F" w:rsidRDefault="00AD6645" w:rsidP="00BE21E5">
      <w:pPr>
        <w:widowControl/>
        <w:autoSpaceDE/>
        <w:autoSpaceDN/>
        <w:adjustRightInd/>
        <w:spacing w:after="160" w:line="259" w:lineRule="auto"/>
        <w:jc w:val="both"/>
        <w:rPr>
          <w:sz w:val="18"/>
          <w:szCs w:val="18"/>
        </w:rPr>
      </w:pPr>
      <w:r w:rsidRPr="003D3453">
        <w:rPr>
          <w:iCs/>
          <w:sz w:val="18"/>
          <w:szCs w:val="17"/>
        </w:rPr>
        <w:t xml:space="preserve">Figure 7 shows the results of quantifying how well subjects are aligned to each other and how </w:t>
      </w:r>
      <w:proofErr w:type="spellStart"/>
      <w:r w:rsidRPr="003D3453">
        <w:rPr>
          <w:iCs/>
          <w:sz w:val="18"/>
          <w:szCs w:val="17"/>
        </w:rPr>
        <w:t>generalisable</w:t>
      </w:r>
      <w:proofErr w:type="spellEnd"/>
      <w:r w:rsidRPr="003D3453">
        <w:rPr>
          <w:iCs/>
          <w:sz w:val="18"/>
          <w:szCs w:val="17"/>
        </w:rPr>
        <w:t xml:space="preserve"> the atlas is </w:t>
      </w:r>
      <w:r w:rsidR="00436E96">
        <w:rPr>
          <w:iCs/>
          <w:sz w:val="18"/>
          <w:szCs w:val="17"/>
        </w:rPr>
        <w:t xml:space="preserve">for </w:t>
      </w:r>
      <w:r w:rsidRPr="003D3453">
        <w:rPr>
          <w:iCs/>
          <w:sz w:val="18"/>
          <w:szCs w:val="17"/>
        </w:rPr>
        <w:t xml:space="preserve">a novel subject. </w:t>
      </w:r>
      <w:r w:rsidR="00436E96">
        <w:rPr>
          <w:iCs/>
          <w:sz w:val="18"/>
          <w:szCs w:val="17"/>
        </w:rPr>
        <w:t>B</w:t>
      </w:r>
      <w:r w:rsidRPr="003D3453">
        <w:rPr>
          <w:iCs/>
          <w:sz w:val="18"/>
          <w:szCs w:val="17"/>
        </w:rPr>
        <w:t>lurring metric results</w:t>
      </w:r>
      <w:r w:rsidR="00436E96">
        <w:rPr>
          <w:iCs/>
          <w:sz w:val="18"/>
          <w:szCs w:val="17"/>
        </w:rPr>
        <w:t xml:space="preserve"> show</w:t>
      </w:r>
      <w:r w:rsidRPr="003D3453">
        <w:rPr>
          <w:iCs/>
          <w:sz w:val="18"/>
          <w:szCs w:val="17"/>
        </w:rPr>
        <w:t xml:space="preserve"> that the surface based atlas has overall less blur </w:t>
      </w:r>
      <w:r w:rsidR="00080D36">
        <w:rPr>
          <w:iCs/>
          <w:sz w:val="18"/>
          <w:szCs w:val="17"/>
        </w:rPr>
        <w:t xml:space="preserve">across individual subject </w:t>
      </w:r>
      <w:r w:rsidRPr="003D3453">
        <w:rPr>
          <w:iCs/>
          <w:sz w:val="18"/>
          <w:szCs w:val="18"/>
        </w:rPr>
        <w:t>maps than the volumetric counterpart</w:t>
      </w:r>
      <w:r w:rsidR="00436E96">
        <w:rPr>
          <w:iCs/>
          <w:sz w:val="18"/>
          <w:szCs w:val="18"/>
        </w:rPr>
        <w:t>,</w:t>
      </w:r>
      <w:r w:rsidRPr="003D3453">
        <w:rPr>
          <w:iCs/>
          <w:sz w:val="18"/>
          <w:szCs w:val="18"/>
        </w:rPr>
        <w:t xml:space="preserve"> in line with previous observations </w:t>
      </w:r>
      <w:r w:rsidRPr="003D3453">
        <w:rPr>
          <w:sz w:val="18"/>
          <w:szCs w:val="18"/>
        </w:rPr>
        <w:fldChar w:fldCharType="begin" w:fldLock="1"/>
      </w:r>
      <w:r>
        <w:rPr>
          <w:iCs/>
          <w:sz w:val="18"/>
          <w:szCs w:val="18"/>
        </w:rPr>
        <w:instrText>ADDIN CSL_CITATION {"citationItems":[{"id":"ITEM-1","itemData":{"DOI":"10.1002/(SICI)1097-0193(1999)8:4&lt;272::AID-HBM10&gt;3.0.CO;2-4","ISSN":"1065-9471","abstract":"The neurons of the human cerebral cortex are arranged in a highly folded sheet, with the majority of the cortical surface area buried in folds. Cortical maps are typically arranged with a topography oriented parallel to the cortical surface. Despite this unambiguous sheetlike geometry, the most commonly used coordinate systems for localizing cortical features are based on 3-D stereotaxic coordinates rather than on position relative to the 2-D cortical sheet. In order to address the need for a more natural surface-based coordinate system for the cortex, we have developed a means for generating an average folding pattern across a large number of individual subjects as a function on the unit sphere and of nonrigidly aligning each individual with the average. This establishes a spherical surface-based coordinate system that is adapted to the folding pattern of each individual subject, allowing for much higher localization accuracy of structural and functional features of the human brain.","author":[{"dropping-particle":"","family":"Fischl","given":"Bruce","non-dropping-particle":"","parse-names":false,"suffix":""},{"dropping-particle":"","family":"Sereno","given":"Martin I.","non-dropping-particle":"","parse-names":false,"suffix":""},{"dropping-particle":"","family":"Tootell","given":"Roger B.H.","non-dropping-particle":"","parse-names":false,"suffix":""},{"dropping-particle":"","family":"Dale","given":"Anders M.","non-dropping-particle":"","parse-names":false,"suffix":""}],"container-title":"Human Brain Mapping","id":"ITEM-1","issue":"4","issued":{"date-parts":[["1999"]]},"page":"272-284","title":"High-resolution intersubject averaging and a coordinate system for the cortical surface","type":"article-journal","volume":"8"},"uris":["http://www.mendeley.com/documents/?uuid=85beb31c-8af0-4243-bf5a-2843d158e7c4"]},{"id":"ITEM-2","itemData":{"DOI":"10.1093/cercor/bhu277","ISBN":"1460-2199 (Electronic) 1047-3211 (Linking)","ISSN":"1047-3211","PMID":"25452571","abstract":"The human visual system contains an array of topographically organized regions. Identifying these regions in individual subjects is a powerful approach to group-level statistical analysis, but this is not always feasible. We addressed this limitation by generating probabilistic maps of visual topographic areas in 2 standardized spaces suitable for use with adult human brains. Using standard fMRI paradigms, we identified 25 topographic maps in a large population of individual subjects (N = 53) and transformed them into either a surface- or volume-based standardized space. Here, we provide a quantitative characterization of the inter-subject variability within and across visual regions, including the likelihood that a given point would be classified as a part of any region (full probability map) and the most probable region for any given point (maximum probability map). By evaluating the topographic organization across the whole of visual cortex, we provide new information about the organization of individual visual field maps and large-scale biases in visual field coverage. Finally, we validate each atlas for use with independent subjects. Overall, the probabilistic atlases quantify the variability of topographic representations in human cortex and provide a useful reference for comparing data across studies that can be transformed into these standard spaces.","author":[{"dropping-particle":"","family":"Wang","given":"Liang","non-dropping-particle":"","parse-names":false,"suffix":""},{"dropping-particle":"","family":"Mruczek","given":"Ryan E.B.","non-dropping-particle":"","parse-names":false,"suffix":""},{"dropping-particle":"","family":"Arcaro","given":"Michael J.","non-dropping-particle":"","parse-names":false,"suffix":""},{"dropping-particle":"","family":"Kastner","given":"Sabine","non-dropping-particle":"","parse-names":false,"suffix":""}],"container-title":"Cerebral Cortex","id":"ITEM-2","issue":"10","issued":{"date-parts":[["2015","10"]]},"page":"3911-3931","title":"Probabilistic Maps of Visual Topography in Human Cortex","type":"article-journal","volume":"25"},"uris":["http://www.mendeley.com/documents/?uuid=d7247de7-1efe-4614-a0b2-9a46759a11ee"]}],"mendeley":{"formattedCitation":"(Fischl et al., 1999b; Wang et al., 2015)","plainTextFormattedCitation":"(Fischl et al., 1999b; Wang et al., 2015)","previouslyFormattedCitation":"(Fischl et al., 1999b; Wang et al., 2015)"},"properties":{"noteIndex":0},"schema":"https://github.com/citation-style-language/schema/raw/master/csl-citation.json"}</w:instrText>
      </w:r>
      <w:r w:rsidRPr="003D3453">
        <w:rPr>
          <w:iCs/>
          <w:sz w:val="18"/>
          <w:szCs w:val="18"/>
        </w:rPr>
        <w:fldChar w:fldCharType="separate"/>
      </w:r>
      <w:r w:rsidRPr="00D90DEC">
        <w:rPr>
          <w:iCs/>
          <w:noProof/>
          <w:sz w:val="18"/>
          <w:szCs w:val="18"/>
        </w:rPr>
        <w:t>(Fischl et al., 1999b; Wang et al., 2015)</w:t>
      </w:r>
      <w:r w:rsidRPr="003D3453">
        <w:rPr>
          <w:sz w:val="18"/>
          <w:szCs w:val="18"/>
        </w:rPr>
        <w:fldChar w:fldCharType="end"/>
      </w:r>
      <w:r w:rsidRPr="003D3453">
        <w:rPr>
          <w:sz w:val="18"/>
          <w:szCs w:val="18"/>
        </w:rPr>
        <w:t>. Comparing digits within the same atlas we observe that there is a strong anti</w:t>
      </w:r>
      <w:r w:rsidR="00436E96">
        <w:rPr>
          <w:sz w:val="18"/>
          <w:szCs w:val="18"/>
        </w:rPr>
        <w:t>-</w:t>
      </w:r>
      <w:r w:rsidRPr="003D3453">
        <w:rPr>
          <w:sz w:val="18"/>
          <w:szCs w:val="18"/>
        </w:rPr>
        <w:t xml:space="preserve">correlation between average digit ROI size and blurring metric (surface atlas: r=-0.934, p=7.3 </w:t>
      </w:r>
      <w:r w:rsidRPr="00D90DEC">
        <w:rPr>
          <w:iCs/>
          <w:sz w:val="18"/>
          <w:szCs w:val="17"/>
        </w:rPr>
        <w:t>× 10</w:t>
      </w:r>
      <w:r w:rsidRPr="00D90DEC">
        <w:rPr>
          <w:iCs/>
          <w:sz w:val="18"/>
          <w:szCs w:val="17"/>
          <w:vertAlign w:val="superscript"/>
        </w:rPr>
        <w:t>-5</w:t>
      </w:r>
      <w:r w:rsidRPr="00D90DEC">
        <w:rPr>
          <w:iCs/>
          <w:sz w:val="18"/>
          <w:szCs w:val="17"/>
        </w:rPr>
        <w:t xml:space="preserve">; volume atlas: </w:t>
      </w:r>
      <w:r w:rsidRPr="003D3453">
        <w:rPr>
          <w:sz w:val="18"/>
          <w:szCs w:val="18"/>
        </w:rPr>
        <w:t xml:space="preserve">r=-0.956, p=1.7 </w:t>
      </w:r>
      <w:r w:rsidRPr="00D90DEC">
        <w:rPr>
          <w:iCs/>
          <w:sz w:val="18"/>
          <w:szCs w:val="17"/>
        </w:rPr>
        <w:t>× 10</w:t>
      </w:r>
      <w:r w:rsidRPr="00D90DEC">
        <w:rPr>
          <w:iCs/>
          <w:sz w:val="18"/>
          <w:szCs w:val="17"/>
          <w:vertAlign w:val="superscript"/>
        </w:rPr>
        <w:t>-5</w:t>
      </w:r>
      <w:r w:rsidRPr="00D90DEC">
        <w:rPr>
          <w:iCs/>
          <w:sz w:val="18"/>
          <w:szCs w:val="17"/>
        </w:rPr>
        <w:t xml:space="preserve">). </w:t>
      </w:r>
      <w:r w:rsidR="000F59CD">
        <w:rPr>
          <w:iCs/>
          <w:sz w:val="18"/>
          <w:szCs w:val="17"/>
        </w:rPr>
        <w:t>This finding explain</w:t>
      </w:r>
      <w:r w:rsidR="00436E96">
        <w:rPr>
          <w:iCs/>
          <w:sz w:val="18"/>
          <w:szCs w:val="17"/>
        </w:rPr>
        <w:t>s</w:t>
      </w:r>
      <w:r w:rsidR="000F59CD">
        <w:rPr>
          <w:iCs/>
          <w:sz w:val="18"/>
          <w:szCs w:val="17"/>
        </w:rPr>
        <w:t xml:space="preserve"> why D5 has a considerably higher blurring metric compared to the rest of the d</w:t>
      </w:r>
      <w:r w:rsidR="00856958">
        <w:rPr>
          <w:iCs/>
          <w:sz w:val="18"/>
          <w:szCs w:val="17"/>
        </w:rPr>
        <w:t xml:space="preserve">igits, it is difficult to reliably </w:t>
      </w:r>
      <w:r w:rsidR="00856958" w:rsidRPr="00D90DEC">
        <w:rPr>
          <w:iCs/>
          <w:sz w:val="18"/>
          <w:szCs w:val="17"/>
        </w:rPr>
        <w:t>align an area which is on average 0.5 cm</w:t>
      </w:r>
      <w:r w:rsidR="00856958" w:rsidRPr="003D3453">
        <w:rPr>
          <w:iCs/>
          <w:sz w:val="18"/>
          <w:szCs w:val="17"/>
          <w:vertAlign w:val="superscript"/>
        </w:rPr>
        <w:t>2</w:t>
      </w:r>
      <w:r w:rsidR="00856958" w:rsidRPr="00D90DEC">
        <w:rPr>
          <w:iCs/>
          <w:sz w:val="18"/>
          <w:szCs w:val="17"/>
        </w:rPr>
        <w:t xml:space="preserve"> across </w:t>
      </w:r>
      <w:r w:rsidR="00856958">
        <w:rPr>
          <w:iCs/>
          <w:sz w:val="18"/>
          <w:szCs w:val="17"/>
        </w:rPr>
        <w:t>a</w:t>
      </w:r>
      <w:r w:rsidR="00856958" w:rsidRPr="00D90DEC">
        <w:rPr>
          <w:iCs/>
          <w:sz w:val="18"/>
          <w:szCs w:val="17"/>
        </w:rPr>
        <w:t xml:space="preserve"> cohort</w:t>
      </w:r>
      <w:r w:rsidR="00856958">
        <w:rPr>
          <w:iCs/>
          <w:sz w:val="18"/>
          <w:szCs w:val="17"/>
        </w:rPr>
        <w:t>. We also observe a similar effect with D3 (smaller ROI area, lower overlap, higher blurring metric).</w:t>
      </w:r>
      <w:r w:rsidR="00B97475">
        <w:rPr>
          <w:iCs/>
          <w:sz w:val="18"/>
          <w:szCs w:val="17"/>
        </w:rPr>
        <w:t xml:space="preserve"> </w:t>
      </w:r>
      <w:r w:rsidR="00B51A8C" w:rsidRPr="00BE21E5">
        <w:rPr>
          <w:sz w:val="18"/>
          <w:szCs w:val="18"/>
        </w:rPr>
        <w:t xml:space="preserve">The </w:t>
      </w:r>
      <w:r w:rsidR="00CB0BB4" w:rsidRPr="00BE21E5">
        <w:rPr>
          <w:sz w:val="18"/>
          <w:szCs w:val="18"/>
        </w:rPr>
        <w:t>leave-one-out</w:t>
      </w:r>
      <w:r w:rsidR="00B51A8C" w:rsidRPr="00BE21E5">
        <w:rPr>
          <w:sz w:val="18"/>
          <w:szCs w:val="18"/>
        </w:rPr>
        <w:t xml:space="preserve"> validation results</w:t>
      </w:r>
      <w:r w:rsidR="000F59CD">
        <w:rPr>
          <w:sz w:val="18"/>
          <w:szCs w:val="18"/>
        </w:rPr>
        <w:t xml:space="preserve"> (Fig</w:t>
      </w:r>
      <w:r w:rsidR="00436E96">
        <w:rPr>
          <w:sz w:val="18"/>
          <w:szCs w:val="18"/>
        </w:rPr>
        <w:t>.</w:t>
      </w:r>
      <w:r w:rsidR="000F59CD">
        <w:rPr>
          <w:sz w:val="18"/>
          <w:szCs w:val="18"/>
        </w:rPr>
        <w:t xml:space="preserve"> 7B and 7C)</w:t>
      </w:r>
      <w:r w:rsidR="00B51A8C" w:rsidRPr="00BE21E5">
        <w:rPr>
          <w:sz w:val="18"/>
          <w:szCs w:val="18"/>
        </w:rPr>
        <w:t xml:space="preserve"> </w:t>
      </w:r>
      <w:r w:rsidR="00ED4B14" w:rsidRPr="00BE21E5">
        <w:rPr>
          <w:sz w:val="18"/>
          <w:szCs w:val="18"/>
        </w:rPr>
        <w:t xml:space="preserve">show </w:t>
      </w:r>
      <w:r w:rsidR="00B51A8C" w:rsidRPr="00BE21E5">
        <w:rPr>
          <w:sz w:val="18"/>
          <w:szCs w:val="18"/>
        </w:rPr>
        <w:t xml:space="preserve">in most cases the diagonal element of the central tendency matrices is the largest in each row, implying that FPMs </w:t>
      </w:r>
      <w:r w:rsidR="00436E96">
        <w:rPr>
          <w:sz w:val="18"/>
          <w:szCs w:val="18"/>
        </w:rPr>
        <w:t>generated</w:t>
      </w:r>
      <w:r w:rsidR="00436E96" w:rsidRPr="00BE21E5">
        <w:rPr>
          <w:sz w:val="18"/>
          <w:szCs w:val="18"/>
        </w:rPr>
        <w:t xml:space="preserve"> </w:t>
      </w:r>
      <w:r w:rsidR="00B51A8C" w:rsidRPr="00BE21E5">
        <w:rPr>
          <w:sz w:val="18"/>
          <w:szCs w:val="18"/>
        </w:rPr>
        <w:t>from 21 subjects show high overlap with the ROI locations of a novel</w:t>
      </w:r>
      <w:r w:rsidR="00CC1FB3">
        <w:rPr>
          <w:sz w:val="18"/>
          <w:szCs w:val="18"/>
          <w:vertAlign w:val="superscript"/>
        </w:rPr>
        <w:t xml:space="preserve"> </w:t>
      </w:r>
      <w:r w:rsidR="00CC1FB3">
        <w:rPr>
          <w:sz w:val="18"/>
          <w:szCs w:val="18"/>
        </w:rPr>
        <w:t>22</w:t>
      </w:r>
      <w:r w:rsidR="00CC1FB3">
        <w:rPr>
          <w:sz w:val="18"/>
          <w:szCs w:val="18"/>
          <w:vertAlign w:val="superscript"/>
        </w:rPr>
        <w:t xml:space="preserve">nd </w:t>
      </w:r>
      <w:r w:rsidR="00B51A8C" w:rsidRPr="00BE21E5">
        <w:rPr>
          <w:sz w:val="18"/>
          <w:szCs w:val="18"/>
        </w:rPr>
        <w:t>subject. This is the case for all digits other than D5 in both hands (and both the surface and volume representations), where the central tendency for D4 is the dominant value.</w:t>
      </w:r>
      <w:r w:rsidR="0066675F">
        <w:rPr>
          <w:sz w:val="18"/>
          <w:szCs w:val="18"/>
        </w:rPr>
        <w:t xml:space="preserve"> Note i</w:t>
      </w:r>
      <w:r w:rsidR="0066675F">
        <w:rPr>
          <w:iCs/>
          <w:sz w:val="18"/>
          <w:szCs w:val="17"/>
        </w:rPr>
        <w:t>t is feasible</w:t>
      </w:r>
      <w:r w:rsidR="0066675F" w:rsidRPr="003D3453">
        <w:rPr>
          <w:iCs/>
          <w:sz w:val="18"/>
          <w:szCs w:val="17"/>
        </w:rPr>
        <w:t xml:space="preserve"> </w:t>
      </w:r>
      <w:r w:rsidR="009660A0">
        <w:rPr>
          <w:iCs/>
          <w:sz w:val="18"/>
          <w:szCs w:val="17"/>
        </w:rPr>
        <w:t xml:space="preserve">that </w:t>
      </w:r>
      <w:r w:rsidR="0066675F" w:rsidRPr="003D3453">
        <w:rPr>
          <w:iCs/>
          <w:sz w:val="18"/>
          <w:szCs w:val="17"/>
        </w:rPr>
        <w:t>the higher probability values within the D4 FPM may be introducing a bias here</w:t>
      </w:r>
      <w:r w:rsidR="0066675F">
        <w:rPr>
          <w:iCs/>
          <w:sz w:val="18"/>
          <w:szCs w:val="17"/>
        </w:rPr>
        <w:t>;</w:t>
      </w:r>
      <w:r w:rsidR="0066675F" w:rsidRPr="003D3453">
        <w:rPr>
          <w:iCs/>
          <w:sz w:val="18"/>
          <w:szCs w:val="17"/>
        </w:rPr>
        <w:t xml:space="preserve"> it </w:t>
      </w:r>
      <w:r w:rsidR="0066675F">
        <w:rPr>
          <w:iCs/>
          <w:sz w:val="18"/>
          <w:szCs w:val="17"/>
        </w:rPr>
        <w:t xml:space="preserve">is </w:t>
      </w:r>
      <w:r w:rsidR="0066675F" w:rsidRPr="003D3453">
        <w:rPr>
          <w:iCs/>
          <w:sz w:val="18"/>
          <w:szCs w:val="17"/>
        </w:rPr>
        <w:t>possible</w:t>
      </w:r>
      <w:r w:rsidR="0066675F">
        <w:rPr>
          <w:iCs/>
          <w:sz w:val="18"/>
          <w:szCs w:val="17"/>
        </w:rPr>
        <w:t xml:space="preserve"> that</w:t>
      </w:r>
      <w:r w:rsidR="0066675F" w:rsidRPr="003D3453">
        <w:rPr>
          <w:iCs/>
          <w:sz w:val="18"/>
          <w:szCs w:val="17"/>
        </w:rPr>
        <w:t xml:space="preserve"> the blurring metric value for an ROI centred over the centre of the D5 FPM may still return a lower central tendency score than a ROI in the distal regions of D4</w:t>
      </w:r>
      <w:r w:rsidR="0066675F">
        <w:rPr>
          <w:iCs/>
          <w:sz w:val="18"/>
          <w:szCs w:val="17"/>
        </w:rPr>
        <w:t xml:space="preserve"> given the lower peak probability values in D5</w:t>
      </w:r>
      <w:r w:rsidR="0066675F" w:rsidRPr="003D3453">
        <w:rPr>
          <w:iCs/>
          <w:sz w:val="18"/>
          <w:szCs w:val="17"/>
        </w:rPr>
        <w:t>. This bias could be addressed by scaling the probabilistic maps into likelihood maps,</w:t>
      </w:r>
      <w:r w:rsidR="0066675F">
        <w:rPr>
          <w:iCs/>
          <w:sz w:val="18"/>
          <w:szCs w:val="17"/>
        </w:rPr>
        <w:t xml:space="preserve"> where peak probabilities are scaled to be equal to 1,</w:t>
      </w:r>
      <w:r w:rsidR="0066675F" w:rsidRPr="003D3453">
        <w:rPr>
          <w:iCs/>
          <w:sz w:val="18"/>
          <w:szCs w:val="17"/>
        </w:rPr>
        <w:t xml:space="preserve"> but the consequence of this is that MPMs cannot be generated from the scaled maps. </w:t>
      </w:r>
      <w:r w:rsidR="00B51A8C" w:rsidRPr="00BE21E5">
        <w:rPr>
          <w:sz w:val="18"/>
          <w:szCs w:val="18"/>
        </w:rPr>
        <w:t xml:space="preserve"> In the volumetric case, we see that a novel D1 corresponds with the left D2 FPM</w:t>
      </w:r>
      <w:r w:rsidR="00B51A8C" w:rsidRPr="00BE21E5" w:rsidDel="00E0277A">
        <w:rPr>
          <w:sz w:val="18"/>
          <w:szCs w:val="18"/>
        </w:rPr>
        <w:t xml:space="preserve"> </w:t>
      </w:r>
      <w:r w:rsidR="00B51A8C" w:rsidRPr="00BE21E5">
        <w:rPr>
          <w:sz w:val="18"/>
          <w:szCs w:val="18"/>
        </w:rPr>
        <w:t>better than the left D1 FPM</w:t>
      </w:r>
      <w:r w:rsidR="00CC1FB3">
        <w:rPr>
          <w:sz w:val="18"/>
          <w:szCs w:val="18"/>
        </w:rPr>
        <w:t>, which may be due to the volumetric spatial normalising blurring the aforementioned ‘sandwiching’ effect of D2 around D1</w:t>
      </w:r>
      <w:r w:rsidR="00B51A8C" w:rsidRPr="00BE21E5">
        <w:rPr>
          <w:sz w:val="18"/>
          <w:szCs w:val="18"/>
        </w:rPr>
        <w:t>. When assessing leave-one-out results for the MPMs (Fig</w:t>
      </w:r>
      <w:r w:rsidR="00D07606">
        <w:rPr>
          <w:sz w:val="18"/>
          <w:szCs w:val="18"/>
        </w:rPr>
        <w:t>.</w:t>
      </w:r>
      <w:r w:rsidR="00B51A8C" w:rsidRPr="00BE21E5">
        <w:rPr>
          <w:sz w:val="18"/>
          <w:szCs w:val="18"/>
        </w:rPr>
        <w:t xml:space="preserve"> 7C), there is a less clear picture</w:t>
      </w:r>
      <w:r w:rsidR="0066675F">
        <w:rPr>
          <w:sz w:val="18"/>
          <w:szCs w:val="18"/>
        </w:rPr>
        <w:t xml:space="preserve">, highlighting the oversimplification of the MPM procedure. </w:t>
      </w:r>
    </w:p>
    <w:p w14:paraId="3AFC86B9" w14:textId="45426BEC" w:rsidR="0087742F" w:rsidRPr="00BE21E5" w:rsidRDefault="0087742F" w:rsidP="00BE21E5">
      <w:pPr>
        <w:widowControl/>
        <w:autoSpaceDE/>
        <w:autoSpaceDN/>
        <w:adjustRightInd/>
        <w:spacing w:after="160" w:line="259" w:lineRule="auto"/>
        <w:jc w:val="both"/>
        <w:rPr>
          <w:i/>
          <w:sz w:val="18"/>
          <w:szCs w:val="18"/>
        </w:rPr>
      </w:pPr>
      <w:r w:rsidRPr="00BE21E5">
        <w:rPr>
          <w:i/>
          <w:sz w:val="18"/>
          <w:szCs w:val="18"/>
        </w:rPr>
        <w:t xml:space="preserve">Structural versus functional variability </w:t>
      </w:r>
    </w:p>
    <w:p w14:paraId="3FF143D7" w14:textId="7CA15580" w:rsidR="0087742F" w:rsidRDefault="0087742F" w:rsidP="00BE21E5">
      <w:pPr>
        <w:widowControl/>
        <w:autoSpaceDE/>
        <w:autoSpaceDN/>
        <w:adjustRightInd/>
        <w:spacing w:after="160" w:line="259" w:lineRule="auto"/>
        <w:jc w:val="both"/>
        <w:rPr>
          <w:iCs/>
          <w:sz w:val="18"/>
          <w:szCs w:val="17"/>
        </w:rPr>
      </w:pPr>
      <w:r w:rsidRPr="00FD1F2A">
        <w:rPr>
          <w:iCs/>
          <w:sz w:val="18"/>
          <w:szCs w:val="17"/>
        </w:rPr>
        <w:t>The probabilistic atlas can be influenced by inter-subject variability to both functional organization</w:t>
      </w:r>
      <w:r>
        <w:rPr>
          <w:iCs/>
          <w:sz w:val="18"/>
          <w:szCs w:val="17"/>
        </w:rPr>
        <w:t>,</w:t>
      </w:r>
      <w:r w:rsidRPr="00FD1F2A">
        <w:rPr>
          <w:iCs/>
          <w:sz w:val="18"/>
          <w:szCs w:val="17"/>
        </w:rPr>
        <w:t xml:space="preserve"> but also structural variation across the somatosensory cortex of individual subjects</w:t>
      </w:r>
      <w:r>
        <w:rPr>
          <w:iCs/>
          <w:sz w:val="18"/>
          <w:szCs w:val="17"/>
        </w:rPr>
        <w:t xml:space="preserve"> (Fig. 8). </w:t>
      </w:r>
      <w:r w:rsidRPr="00FD1F2A">
        <w:rPr>
          <w:iCs/>
          <w:sz w:val="18"/>
          <w:szCs w:val="17"/>
        </w:rPr>
        <w:t>Within S1, it has been shown</w:t>
      </w:r>
      <w:r>
        <w:rPr>
          <w:iCs/>
          <w:sz w:val="18"/>
          <w:szCs w:val="17"/>
        </w:rPr>
        <w:t xml:space="preserve"> </w:t>
      </w:r>
      <w:r w:rsidRPr="00FD1F2A">
        <w:rPr>
          <w:iCs/>
          <w:sz w:val="18"/>
          <w:szCs w:val="17"/>
        </w:rPr>
        <w:t xml:space="preserve">that there is </w:t>
      </w:r>
      <w:r>
        <w:rPr>
          <w:iCs/>
          <w:sz w:val="18"/>
          <w:szCs w:val="17"/>
        </w:rPr>
        <w:t>high</w:t>
      </w:r>
      <w:r w:rsidRPr="00FD1F2A">
        <w:rPr>
          <w:iCs/>
          <w:sz w:val="18"/>
          <w:szCs w:val="17"/>
        </w:rPr>
        <w:t xml:space="preserve"> inter-subject variability of the </w:t>
      </w:r>
      <w:proofErr w:type="spellStart"/>
      <w:r w:rsidRPr="00FD1F2A">
        <w:rPr>
          <w:iCs/>
          <w:sz w:val="18"/>
          <w:szCs w:val="17"/>
        </w:rPr>
        <w:t>cytoarchitectonic</w:t>
      </w:r>
      <w:proofErr w:type="spellEnd"/>
      <w:r w:rsidRPr="00FD1F2A">
        <w:rPr>
          <w:iCs/>
          <w:sz w:val="18"/>
          <w:szCs w:val="17"/>
        </w:rPr>
        <w:t xml:space="preserve"> boundaries of </w:t>
      </w:r>
      <w:proofErr w:type="spellStart"/>
      <w:r>
        <w:rPr>
          <w:iCs/>
          <w:sz w:val="18"/>
          <w:szCs w:val="17"/>
        </w:rPr>
        <w:t>Brodmann</w:t>
      </w:r>
      <w:proofErr w:type="spellEnd"/>
      <w:r w:rsidRPr="00FD1F2A">
        <w:rPr>
          <w:iCs/>
          <w:sz w:val="18"/>
          <w:szCs w:val="17"/>
        </w:rPr>
        <w:t xml:space="preserve"> areas (3a, 3b, 1 and 2</w:t>
      </w:r>
      <w:r>
        <w:rPr>
          <w:iCs/>
          <w:sz w:val="18"/>
          <w:szCs w:val="17"/>
        </w:rPr>
        <w:t xml:space="preserve">; </w:t>
      </w:r>
      <w:r>
        <w:rPr>
          <w:iCs/>
          <w:sz w:val="18"/>
          <w:szCs w:val="17"/>
        </w:rPr>
        <w:fldChar w:fldCharType="begin" w:fldLock="1"/>
      </w:r>
      <w:r>
        <w:rPr>
          <w:iCs/>
          <w:sz w:val="18"/>
          <w:szCs w:val="17"/>
        </w:rPr>
        <w:instrText>ADDIN CSL_CITATION {"citationItems":[{"id":"ITEM-1","itemData":{"DOI":"10.1006/nimg.2000.0548","ISBN":"1053-8119 (Print)\\n1053-8119 (Linking)","ISSN":"10538119","PMID":"10385582","abstract":"This study defines cytoarchitectonic areas 3a, 3b, and 1 of the human primary somatosensory cortex by objective delineation of cytoarchitectonic borders and ensuing cytoarchitectonic classification. This avoids subjective evaluation of microstructural differences which has so far been the only way to structurally define cortical areas. Ten brains were fixed in formalin or Bodian's fixative, embedded in paraffin, sectioned as a whole in the coronal plane at 20 microm, and cell stained. Cell bodies were segmented from the background by adaptive thresholding. Equidistant density profiles (125 microm wide, spacing 300 or 150 microm) were extracted perpendicularly to the pial surface across cortical layers II-VI and processed with multivariate statistical procedures. Positions of significant differences in shape between adjacent groups of profiles were correlated with the cytoarchitectonic pattern. Statistically significant borders can be reproduced at corresponding positions across a series of nearby sections. They match visible changes in cytoarchitecture in the cell-stained sections. Area 3a lies in the fundus of the central sulcus, and area 3b in the rostral bank of the postcentral gyrus. Area 1 lies on its crown and reaches down into the postcentral sulcus. Interareal borders, however, do not match macrostructural landmarks of the postcentral gyrus, and they considerably vary in their positions relative to these landmarks across different brains. Hence, only genuine microstructural analysis can define the borders between these cortical areas. Additional significant borders which do not correlate with visible changes in cytoarchitecture can be found within areas 3b and 1. They may represent somatotopy and/or cortical representations of different somatosensory receptors.","author":[{"dropping-particle":"","family":"Geyer","given":"Stefan","non-dropping-particle":"","parse-names":false,"suffix":""},{"dropping-particle":"","family":"Schormann","given":"Thorsten","non-dropping-particle":"","parse-names":false,"suffix":""},{"dropping-particle":"","family":"Mohlberg","given":"Hartmut","non-dropping-particle":"","parse-names":false,"suffix":""},{"dropping-particle":"","family":"Zilles","given":"Karl","non-dropping-particle":"","parse-names":false,"suffix":""}],"container-title":"NeuroImage","id":"ITEM-1","issue":"6","issued":{"date-parts":[["2000","6"]]},"page":"684-696","title":"Areas 3a, 3b, and 1 of Human Primary Somatosensory Cortex","type":"article-journal","volume":"11"},"uris":["http://www.mendeley.com/documents/?uuid=93227bf6-6e40-4aa5-a3f0-3199e4c53c34"]}],"mendeley":{"formattedCitation":"(Geyer et al., 2000)","manualFormatting":"Geyer et al., 2000","plainTextFormattedCitation":"(Geyer et al., 2000)","previouslyFormattedCitation":"(Geyer et al., 2000)"},"properties":{"noteIndex":0},"schema":"https://github.com/citation-style-language/schema/raw/master/csl-citation.json"}</w:instrText>
      </w:r>
      <w:r>
        <w:rPr>
          <w:iCs/>
          <w:sz w:val="18"/>
          <w:szCs w:val="17"/>
        </w:rPr>
        <w:fldChar w:fldCharType="separate"/>
      </w:r>
      <w:r w:rsidRPr="0028576E">
        <w:rPr>
          <w:iCs/>
          <w:noProof/>
          <w:sz w:val="18"/>
          <w:szCs w:val="17"/>
        </w:rPr>
        <w:t>Geyer et al., 2000</w:t>
      </w:r>
      <w:r>
        <w:rPr>
          <w:iCs/>
          <w:sz w:val="18"/>
          <w:szCs w:val="17"/>
        </w:rPr>
        <w:fldChar w:fldCharType="end"/>
      </w:r>
      <w:r w:rsidRPr="00FD1F2A">
        <w:rPr>
          <w:iCs/>
          <w:sz w:val="18"/>
          <w:szCs w:val="17"/>
        </w:rPr>
        <w:t xml:space="preserve">). However, we show that </w:t>
      </w:r>
      <w:r>
        <w:rPr>
          <w:iCs/>
          <w:sz w:val="18"/>
          <w:szCs w:val="17"/>
        </w:rPr>
        <w:t>for</w:t>
      </w:r>
      <w:r w:rsidRPr="00FD1F2A">
        <w:rPr>
          <w:iCs/>
          <w:sz w:val="18"/>
          <w:szCs w:val="17"/>
        </w:rPr>
        <w:t xml:space="preserve"> the </w:t>
      </w:r>
      <w:r w:rsidRPr="00473870">
        <w:rPr>
          <w:iCs/>
          <w:sz w:val="18"/>
          <w:szCs w:val="17"/>
        </w:rPr>
        <w:t>S1 hand area</w:t>
      </w:r>
      <w:r>
        <w:rPr>
          <w:iCs/>
          <w:sz w:val="18"/>
          <w:szCs w:val="17"/>
        </w:rPr>
        <w:t xml:space="preserve"> (ignoring boundaries across S1 </w:t>
      </w:r>
      <w:proofErr w:type="spellStart"/>
      <w:r>
        <w:rPr>
          <w:iCs/>
          <w:sz w:val="18"/>
          <w:szCs w:val="17"/>
        </w:rPr>
        <w:t>Brodmann</w:t>
      </w:r>
      <w:proofErr w:type="spellEnd"/>
      <w:r>
        <w:rPr>
          <w:iCs/>
          <w:sz w:val="18"/>
          <w:szCs w:val="17"/>
        </w:rPr>
        <w:t xml:space="preserve"> areas), </w:t>
      </w:r>
      <w:r w:rsidRPr="00FD1F2A">
        <w:rPr>
          <w:iCs/>
          <w:sz w:val="18"/>
          <w:szCs w:val="17"/>
        </w:rPr>
        <w:t>after the process of normalization to the standard template</w:t>
      </w:r>
      <w:r>
        <w:rPr>
          <w:iCs/>
          <w:sz w:val="18"/>
          <w:szCs w:val="17"/>
        </w:rPr>
        <w:t>,</w:t>
      </w:r>
      <w:r w:rsidRPr="00FD1F2A">
        <w:rPr>
          <w:iCs/>
          <w:sz w:val="18"/>
          <w:szCs w:val="17"/>
        </w:rPr>
        <w:t xml:space="preserve"> the anatomical variability (quantified by </w:t>
      </w:r>
      <w:proofErr w:type="spellStart"/>
      <w:r w:rsidRPr="00FD1F2A">
        <w:rPr>
          <w:iCs/>
          <w:sz w:val="18"/>
          <w:szCs w:val="17"/>
        </w:rPr>
        <w:t>gyral</w:t>
      </w:r>
      <w:proofErr w:type="spellEnd"/>
      <w:r w:rsidRPr="00FD1F2A">
        <w:rPr>
          <w:iCs/>
          <w:sz w:val="18"/>
          <w:szCs w:val="17"/>
        </w:rPr>
        <w:t xml:space="preserve"> and </w:t>
      </w:r>
      <w:proofErr w:type="spellStart"/>
      <w:r w:rsidRPr="00FD1F2A">
        <w:rPr>
          <w:iCs/>
          <w:sz w:val="18"/>
          <w:szCs w:val="17"/>
        </w:rPr>
        <w:t>sulcal</w:t>
      </w:r>
      <w:proofErr w:type="spellEnd"/>
      <w:r w:rsidRPr="00FD1F2A">
        <w:rPr>
          <w:iCs/>
          <w:sz w:val="18"/>
          <w:szCs w:val="17"/>
        </w:rPr>
        <w:t xml:space="preserve"> convexity)</w:t>
      </w:r>
      <w:r w:rsidRPr="00285827">
        <w:rPr>
          <w:iCs/>
          <w:sz w:val="18"/>
          <w:szCs w:val="17"/>
        </w:rPr>
        <w:t xml:space="preserve"> </w:t>
      </w:r>
      <w:r w:rsidRPr="00FD1F2A">
        <w:rPr>
          <w:iCs/>
          <w:sz w:val="18"/>
          <w:szCs w:val="17"/>
        </w:rPr>
        <w:t>is relatively minimal,</w:t>
      </w:r>
      <w:r>
        <w:rPr>
          <w:iCs/>
          <w:sz w:val="18"/>
          <w:szCs w:val="17"/>
        </w:rPr>
        <w:t xml:space="preserve"> as compared to that in the visual cortex (Fig. 8</w:t>
      </w:r>
      <w:r w:rsidR="00D56B2F">
        <w:rPr>
          <w:iCs/>
          <w:sz w:val="18"/>
          <w:szCs w:val="17"/>
        </w:rPr>
        <w:t>Bii</w:t>
      </w:r>
      <w:r>
        <w:rPr>
          <w:iCs/>
          <w:sz w:val="18"/>
          <w:szCs w:val="17"/>
        </w:rPr>
        <w:t>).</w:t>
      </w:r>
      <w:r w:rsidRPr="00FD1F2A">
        <w:rPr>
          <w:iCs/>
          <w:sz w:val="18"/>
          <w:szCs w:val="17"/>
        </w:rPr>
        <w:t xml:space="preserve"> </w:t>
      </w:r>
      <w:r>
        <w:rPr>
          <w:iCs/>
          <w:sz w:val="18"/>
          <w:szCs w:val="17"/>
        </w:rPr>
        <w:t>This result suggests</w:t>
      </w:r>
      <w:r w:rsidRPr="00FD1F2A">
        <w:rPr>
          <w:iCs/>
          <w:sz w:val="18"/>
          <w:szCs w:val="17"/>
        </w:rPr>
        <w:t xml:space="preserve"> that the inter</w:t>
      </w:r>
      <w:r>
        <w:rPr>
          <w:iCs/>
          <w:sz w:val="18"/>
          <w:szCs w:val="17"/>
        </w:rPr>
        <w:t>-</w:t>
      </w:r>
      <w:r w:rsidRPr="00FD1F2A">
        <w:rPr>
          <w:iCs/>
          <w:sz w:val="18"/>
          <w:szCs w:val="17"/>
        </w:rPr>
        <w:t>subject variability influenci</w:t>
      </w:r>
      <w:r>
        <w:rPr>
          <w:iCs/>
          <w:sz w:val="18"/>
          <w:szCs w:val="17"/>
        </w:rPr>
        <w:t>n</w:t>
      </w:r>
      <w:r w:rsidRPr="00FD1F2A">
        <w:rPr>
          <w:iCs/>
          <w:sz w:val="18"/>
          <w:szCs w:val="17"/>
        </w:rPr>
        <w:t xml:space="preserve">g the probabilistic maps </w:t>
      </w:r>
      <w:r>
        <w:rPr>
          <w:iCs/>
          <w:sz w:val="18"/>
          <w:szCs w:val="17"/>
        </w:rPr>
        <w:t>can</w:t>
      </w:r>
      <w:r w:rsidRPr="00FD1F2A">
        <w:rPr>
          <w:iCs/>
          <w:sz w:val="18"/>
          <w:szCs w:val="17"/>
        </w:rPr>
        <w:t xml:space="preserve"> largely</w:t>
      </w:r>
      <w:r>
        <w:rPr>
          <w:iCs/>
          <w:sz w:val="18"/>
          <w:szCs w:val="17"/>
        </w:rPr>
        <w:t xml:space="preserve"> be</w:t>
      </w:r>
      <w:r w:rsidRPr="00FD1F2A">
        <w:rPr>
          <w:iCs/>
          <w:sz w:val="18"/>
          <w:szCs w:val="17"/>
        </w:rPr>
        <w:t xml:space="preserve"> att</w:t>
      </w:r>
      <w:r>
        <w:rPr>
          <w:iCs/>
          <w:sz w:val="18"/>
          <w:szCs w:val="17"/>
        </w:rPr>
        <w:t>r</w:t>
      </w:r>
      <w:r w:rsidRPr="00FD1F2A">
        <w:rPr>
          <w:iCs/>
          <w:sz w:val="18"/>
          <w:szCs w:val="17"/>
        </w:rPr>
        <w:t xml:space="preserve">ibuted to </w:t>
      </w:r>
      <w:r>
        <w:rPr>
          <w:iCs/>
          <w:sz w:val="18"/>
          <w:szCs w:val="17"/>
        </w:rPr>
        <w:t xml:space="preserve">variations in functional topography rather than anatomical misalignment. </w:t>
      </w:r>
    </w:p>
    <w:p w14:paraId="0AE6A8E6" w14:textId="72C431A4" w:rsidR="00B51A8C" w:rsidRPr="00BE21E5" w:rsidRDefault="0087742F" w:rsidP="00BE21E5">
      <w:pPr>
        <w:widowControl/>
        <w:autoSpaceDE/>
        <w:autoSpaceDN/>
        <w:adjustRightInd/>
        <w:spacing w:after="160" w:line="259" w:lineRule="auto"/>
        <w:jc w:val="both"/>
        <w:rPr>
          <w:i/>
          <w:iCs/>
          <w:sz w:val="18"/>
          <w:szCs w:val="17"/>
        </w:rPr>
      </w:pPr>
      <w:r w:rsidRPr="00BE21E5">
        <w:rPr>
          <w:i/>
          <w:iCs/>
          <w:sz w:val="18"/>
          <w:szCs w:val="17"/>
        </w:rPr>
        <w:t>On the use of finger dominance paradigms</w:t>
      </w:r>
    </w:p>
    <w:p w14:paraId="37573C75" w14:textId="77777777" w:rsidR="002E34C0" w:rsidRDefault="00FD1F2A" w:rsidP="002E34C0">
      <w:pPr>
        <w:widowControl/>
        <w:autoSpaceDE/>
        <w:autoSpaceDN/>
        <w:adjustRightInd/>
        <w:spacing w:after="160" w:line="259" w:lineRule="auto"/>
        <w:jc w:val="both"/>
        <w:rPr>
          <w:ins w:id="24" w:author="Susan Francis" w:date="2019-07-05T11:32:00Z"/>
          <w:iCs/>
          <w:sz w:val="18"/>
          <w:szCs w:val="17"/>
        </w:rPr>
      </w:pPr>
      <w:r w:rsidRPr="00FD1F2A">
        <w:rPr>
          <w:iCs/>
          <w:sz w:val="18"/>
          <w:szCs w:val="17"/>
        </w:rPr>
        <w:t>It is worth noting that due to the nature</w:t>
      </w:r>
      <w:r w:rsidR="00D10AB8">
        <w:rPr>
          <w:iCs/>
          <w:sz w:val="18"/>
          <w:szCs w:val="17"/>
        </w:rPr>
        <w:t xml:space="preserve"> of</w:t>
      </w:r>
      <w:r w:rsidRPr="00FD1F2A">
        <w:rPr>
          <w:iCs/>
          <w:sz w:val="18"/>
          <w:szCs w:val="17"/>
        </w:rPr>
        <w:t xml:space="preserve"> the travelling wave paradigm</w:t>
      </w:r>
      <w:r w:rsidR="00436E96">
        <w:rPr>
          <w:iCs/>
          <w:sz w:val="18"/>
          <w:szCs w:val="17"/>
        </w:rPr>
        <w:t xml:space="preserve"> used here</w:t>
      </w:r>
      <w:r w:rsidRPr="00FD1F2A">
        <w:rPr>
          <w:iCs/>
          <w:sz w:val="18"/>
          <w:szCs w:val="17"/>
        </w:rPr>
        <w:t xml:space="preserve">, the probabilistic maps provided relate to digit dominance rather than cortical digit representation. The Fourier analysis provides maps of the phase of the BOLD responses relative to the stimulus, with the phase corresponding to a unique specific location of the stimulus; hence cortical areas that may respond to multiple digits are assigned to </w:t>
      </w:r>
      <w:r w:rsidR="00BF7D3E">
        <w:rPr>
          <w:iCs/>
          <w:sz w:val="18"/>
          <w:szCs w:val="17"/>
        </w:rPr>
        <w:t>a single</w:t>
      </w:r>
      <w:r w:rsidRPr="00FD1F2A">
        <w:rPr>
          <w:iCs/>
          <w:sz w:val="18"/>
          <w:szCs w:val="17"/>
        </w:rPr>
        <w:t xml:space="preserve"> digit. In previous work we have used an event-related design to reveal the spatial overlap of the digit representations in individual subjects</w:t>
      </w:r>
      <w:r w:rsidR="0066675F">
        <w:rPr>
          <w:iCs/>
          <w:sz w:val="18"/>
          <w:szCs w:val="17"/>
        </w:rPr>
        <w:t xml:space="preserve"> </w:t>
      </w:r>
      <w:r w:rsidR="0066675F">
        <w:rPr>
          <w:iCs/>
          <w:sz w:val="18"/>
          <w:szCs w:val="17"/>
        </w:rPr>
        <w:fldChar w:fldCharType="begin" w:fldLock="1"/>
      </w:r>
      <w:r w:rsidR="0028576E">
        <w:rPr>
          <w:iCs/>
          <w:sz w:val="18"/>
          <w:szCs w:val="17"/>
        </w:rPr>
        <w:instrText>ADDIN CSL_CITATION {"citationItems":[{"id":"ITEM-1","itemData":{"DOI":"10.1152/jn.00499.2012","ISSN":"0022-3077","abstract":"A desirable goal of functional MRI (fMRI), both clinically and for basic research, is to produce detailed maps of cortical function in individual subjects. Single-subject mapping of the somatotopic hand representation in the human primary somatosensory cortex (S1) has been performed using both phase-encoding and block/event-related designs. Here, we review the theoretical strengths and limits of each method and empirically compare high-resolution (1.5 mm isotropic) somatotopic maps obtained using fMRI at ultrahigh magnetic field (7 T) with phase-encoding and event-related designs in six subjects in response to vibrotactile stimulation of the five fingertips. Results show that the phase-encoding design is more efficient than the event-related design for mapping fingertip-specific responses and in particular allows us to describe a new additional somatotopic representation of fingertips on the precentral gyrus. However, with sufficient data, both designs yield very similar fingertip-specific maps in S1, which confirms that the assumption of local representational continuity underlying phase-encoding designs is largely valid at the level of the fingertips in S1. In addition, it is shown that the event-related design allows the mapping of overlapping cortical representations that are difficult to estimate using the phase-encoding design. The event-related data show a complex pattern of overlapping cortical representations for different fingertips within S1 and demonstrate that regions of S1 responding to several adjacent fingertips can incorrectly be identified as responding preferentially to one fingertip in the phase-encoding data.","author":[{"dropping-particle":"","family":"Besle","given":"Julien","non-dropping-particle":"","parse-names":false,"suffix":""},{"dropping-particle":"","family":"Sánchez-Panchuelo","given":"Rosa-Maria","non-dropping-particle":"","parse-names":false,"suffix":""},{"dropping-particle":"","family":"Bowtell","given":"Richard","non-dropping-particle":"","parse-names":false,"suffix":""},{"dropping-particle":"","family":"Francis","given":"Susan","non-dropping-particle":"","parse-names":false,"suffix":""},{"dropping-particle":"","family":"Schluppeck","given":"Denis","non-dropping-particle":"","parse-names":false,"suffix":""}],"container-title":"Journal of Neurophysiology","id":"ITEM-1","issue":"9","issued":{"date-parts":[["2013","5"]]},"page":"2293-2305","title":"Single-subject fMRI mapping at 7 T of the representation of fingertips in S1: a comparison of event-related and phase-encoding designs","type":"article-journal","volume":"109"},"uris":["http://www.mendeley.com/documents/?uuid=f83d539e-b86c-445a-9b34-18a93137bfa6"]},{"id":"ITEM-2","itemData":{"DOI":"10.1002/hbm.22310","ISSN":"10970193","abstract":"Recent fMRI studies of the human primary somatosensory cortex have been able to differentiate the cortical representations of different fingertips at a single-subject level. These studies did not, however, investigate the expected overlap in cortical activation due to the stimulation of different fingers. Here, we used an event-related design in six subjects at 7 Tesla to explore the overlap in cortical responses elicited in S1 by vibrotactile stimulation of the five fingertips. We found that all parts of S1 show some degree of spatial overlap between the cortical representations of adjacent or even nonadjacent fingertips. In S1, the posterior bank of the central sulcus showed less overlap than regions in the post-central gyrus, which responded to up to five fingertips. The functional properties of these two areas are consistent with the known layout of cytoarchitectonically defined subareas, and we speculate that they correspond to subarea 3b (S1 proper) and subarea 1, respectively. In contrast with previous fMRI studies, however, we did not observe discrete activation clusters that could unequivocally be attributed to different subareas of S1. Venous maps based on T2*-weighted structural images suggest that the observed overlap is not driven by extra-vascular contributions from large veins.","author":[{"dropping-particle":"","family":"Besle","given":"Julien","non-dropping-particle":"","parse-names":false,"suffix":""},{"dropping-particle":"","family":"Sánchez-Panchuelo","given":"Rosa Maria","non-dropping-particle":"","parse-names":false,"suffix":""},{"dropping-particle":"","family":"Bowtell","given":"Richard","non-dropping-particle":"","parse-names":false,"suffix":""},{"dropping-particle":"","family":"Francis","given":"Susan","non-dropping-particle":"","parse-names":false,"suffix":""},{"dropping-particle":"","family":"Schluppeck","given":"Denis","non-dropping-particle":"","parse-names":false,"suffix":""}],"container-title":"Human Brain Mapping","id":"ITEM-2","issued":{"date-parts":[["2014"]]},"title":"Event-related fMRI at 7T reveals overlapping cortical representations for adjacent fingertips in S1 of individual subjects","type":"article-journal"},"uris":["http://www.mendeley.com/documents/?uuid=aaee2e4e-aea7-4198-9051-e4111c7b8bd2"]}],"mendeley":{"formattedCitation":"(Besle et al., 2014, 2013)","plainTextFormattedCitation":"(Besle et al., 2014, 2013)","previouslyFormattedCitation":"(Besle et al., 2014, 2013)"},"properties":{"noteIndex":0},"schema":"https://github.com/citation-style-language/schema/raw/master/csl-citation.json"}</w:instrText>
      </w:r>
      <w:r w:rsidR="0066675F">
        <w:rPr>
          <w:iCs/>
          <w:sz w:val="18"/>
          <w:szCs w:val="17"/>
        </w:rPr>
        <w:fldChar w:fldCharType="separate"/>
      </w:r>
      <w:r w:rsidR="0066675F" w:rsidRPr="0066675F">
        <w:rPr>
          <w:iCs/>
          <w:noProof/>
          <w:sz w:val="18"/>
          <w:szCs w:val="17"/>
        </w:rPr>
        <w:t>(Besle et al., 2014, 2013)</w:t>
      </w:r>
      <w:r w:rsidR="0066675F">
        <w:rPr>
          <w:iCs/>
          <w:sz w:val="18"/>
          <w:szCs w:val="17"/>
        </w:rPr>
        <w:fldChar w:fldCharType="end"/>
      </w:r>
      <w:r w:rsidRPr="00FD1F2A">
        <w:rPr>
          <w:iCs/>
          <w:sz w:val="18"/>
          <w:szCs w:val="17"/>
        </w:rPr>
        <w:t xml:space="preserve">. We showed that the BOLD response within cortical regions preferentially </w:t>
      </w:r>
      <w:r w:rsidR="00373FC1">
        <w:rPr>
          <w:iCs/>
          <w:sz w:val="18"/>
          <w:szCs w:val="17"/>
        </w:rPr>
        <w:t>responding</w:t>
      </w:r>
      <w:r w:rsidR="00373FC1" w:rsidRPr="00FD1F2A">
        <w:rPr>
          <w:iCs/>
          <w:sz w:val="18"/>
          <w:szCs w:val="17"/>
        </w:rPr>
        <w:t xml:space="preserve"> </w:t>
      </w:r>
      <w:r w:rsidRPr="00FD1F2A">
        <w:rPr>
          <w:iCs/>
          <w:sz w:val="18"/>
          <w:szCs w:val="17"/>
        </w:rPr>
        <w:t xml:space="preserve">to a given digit ROI (defined by the travelling wave design) </w:t>
      </w:r>
      <w:r w:rsidR="00373FC1">
        <w:rPr>
          <w:iCs/>
          <w:sz w:val="18"/>
          <w:szCs w:val="17"/>
        </w:rPr>
        <w:t>is</w:t>
      </w:r>
      <w:r w:rsidRPr="00FD1F2A">
        <w:rPr>
          <w:iCs/>
          <w:sz w:val="18"/>
          <w:szCs w:val="17"/>
        </w:rPr>
        <w:t xml:space="preserve"> also significant for the adjacent digits</w:t>
      </w:r>
      <w:r w:rsidR="00373FC1">
        <w:rPr>
          <w:iCs/>
          <w:sz w:val="18"/>
          <w:szCs w:val="17"/>
        </w:rPr>
        <w:t xml:space="preserve"> </w:t>
      </w:r>
      <w:r w:rsidR="0028576E">
        <w:rPr>
          <w:iCs/>
          <w:sz w:val="18"/>
          <w:szCs w:val="17"/>
        </w:rPr>
        <w:fldChar w:fldCharType="begin" w:fldLock="1"/>
      </w:r>
      <w:r w:rsidR="0028576E">
        <w:rPr>
          <w:iCs/>
          <w:sz w:val="18"/>
          <w:szCs w:val="17"/>
        </w:rPr>
        <w:instrText>ADDIN CSL_CITATION {"citationItems":[{"id":"ITEM-1","itemData":{"DOI":"10.1002/hbm.22310","ISSN":"10970193","abstract":"Recent fMRI studies of the human primary somatosensory cortex have been able to differentiate the cortical representations of different fingertips at a single-subject level. These studies did not, however, investigate the expected overlap in cortical activation due to the stimulation of different fingers. Here, we used an event-related design in six subjects at 7 Tesla to explore the overlap in cortical responses elicited in S1 by vibrotactile stimulation of the five fingertips. We found that all parts of S1 show some degree of spatial overlap between the cortical representations of adjacent or even nonadjacent fingertips. In S1, the posterior bank of the central sulcus showed less overlap than regions in the post-central gyrus, which responded to up to five fingertips. The functional properties of these two areas are consistent with the known layout of cytoarchitectonically defined subareas, and we speculate that they correspond to subarea 3b (S1 proper) and subarea 1, respectively. In contrast with previous fMRI studies, however, we did not observe discrete activation clusters that could unequivocally be attributed to different subareas of S1. Venous maps based on T2*-weighted structural images suggest that the observed overlap is not driven by extra-vascular contributions from large veins.","author":[{"dropping-particle":"","family":"Besle","given":"Julien","non-dropping-particle":"","parse-names":false,"suffix":""},{"dropping-particle":"","family":"Sánchez-Panchuelo","given":"Rosa Maria","non-dropping-particle":"","parse-names":false,"suffix":""},{"dropping-particle":"","family":"Bowtell","given":"Richard","non-dropping-particle":"","parse-names":false,"suffix":""},{"dropping-particle":"","family":"Francis","given":"Susan","non-dropping-particle":"","parse-names":false,"suffix":""},{"dropping-particle":"","family":"Schluppeck","given":"Denis","non-dropping-particle":"","parse-names":false,"suffix":""}],"container-title":"Human Brain Mapping","id":"ITEM-1","issued":{"date-parts":[["2014"]]},"title":"Event-related fMRI at 7T reveals overlapping cortical representations for adjacent fingertips in S1 of individual subjects","type":"article-journal"},"uris":["http://www.mendeley.com/documents/?uuid=aaee2e4e-aea7-4198-9051-e4111c7b8bd2"]}],"mendeley":{"formattedCitation":"(Besle et al., 2014)","plainTextFormattedCitation":"(Besle et al., 2014)","previouslyFormattedCitation":"(Besle et al., 2014)"},"properties":{"noteIndex":0},"schema":"https://github.com/citation-style-language/schema/raw/master/csl-citation.json"}</w:instrText>
      </w:r>
      <w:r w:rsidR="0028576E">
        <w:rPr>
          <w:iCs/>
          <w:sz w:val="18"/>
          <w:szCs w:val="17"/>
        </w:rPr>
        <w:fldChar w:fldCharType="separate"/>
      </w:r>
      <w:r w:rsidR="0028576E" w:rsidRPr="0028576E">
        <w:rPr>
          <w:iCs/>
          <w:noProof/>
          <w:sz w:val="18"/>
          <w:szCs w:val="17"/>
        </w:rPr>
        <w:t>(Besle et al., 2014)</w:t>
      </w:r>
      <w:r w:rsidR="0028576E">
        <w:rPr>
          <w:iCs/>
          <w:sz w:val="18"/>
          <w:szCs w:val="17"/>
        </w:rPr>
        <w:fldChar w:fldCharType="end"/>
      </w:r>
      <w:r w:rsidRPr="00FD1F2A">
        <w:rPr>
          <w:iCs/>
          <w:sz w:val="18"/>
          <w:szCs w:val="17"/>
        </w:rPr>
        <w:t xml:space="preserve">, with most posterior parts of S1 responding to up to 5 digits. Digit maps defined from an event-related design are expected to be larger </w:t>
      </w:r>
      <w:r w:rsidR="0098069E">
        <w:rPr>
          <w:iCs/>
          <w:sz w:val="18"/>
          <w:szCs w:val="17"/>
        </w:rPr>
        <w:t xml:space="preserve">in extent </w:t>
      </w:r>
      <w:r w:rsidRPr="00FD1F2A">
        <w:rPr>
          <w:iCs/>
          <w:sz w:val="18"/>
          <w:szCs w:val="17"/>
        </w:rPr>
        <w:t xml:space="preserve">than the digit map from a travelling wave design, and hence probabilistic maps of cortical digit representations would likely be larger than digit dominance maps due to larger </w:t>
      </w:r>
      <w:r w:rsidR="00071FB6">
        <w:rPr>
          <w:iCs/>
          <w:sz w:val="18"/>
          <w:szCs w:val="17"/>
        </w:rPr>
        <w:t xml:space="preserve">digit representations in individual suggest resulting in higher </w:t>
      </w:r>
      <w:r w:rsidRPr="00071FB6">
        <w:rPr>
          <w:iCs/>
          <w:sz w:val="18"/>
          <w:szCs w:val="17"/>
        </w:rPr>
        <w:t>overlap across subjects</w:t>
      </w:r>
      <w:r w:rsidRPr="00FD1F2A">
        <w:rPr>
          <w:iCs/>
          <w:sz w:val="18"/>
          <w:szCs w:val="17"/>
        </w:rPr>
        <w:t xml:space="preserve">. </w:t>
      </w:r>
      <w:r w:rsidR="004F2E83">
        <w:rPr>
          <w:iCs/>
          <w:sz w:val="18"/>
          <w:szCs w:val="17"/>
        </w:rPr>
        <w:t xml:space="preserve">However, </w:t>
      </w:r>
      <w:r w:rsidR="00473870">
        <w:rPr>
          <w:iCs/>
          <w:sz w:val="18"/>
          <w:szCs w:val="17"/>
        </w:rPr>
        <w:t>t</w:t>
      </w:r>
      <w:r w:rsidRPr="00FD1F2A">
        <w:rPr>
          <w:iCs/>
          <w:sz w:val="18"/>
          <w:szCs w:val="17"/>
        </w:rPr>
        <w:t>he travelling wave design is more efficient than the event-related design for mapping digit specific responses</w:t>
      </w:r>
      <w:r w:rsidR="00340CD2">
        <w:rPr>
          <w:iCs/>
          <w:sz w:val="18"/>
          <w:szCs w:val="17"/>
        </w:rPr>
        <w:t xml:space="preserve"> in S1</w:t>
      </w:r>
      <w:r w:rsidRPr="00FD1F2A">
        <w:rPr>
          <w:iCs/>
          <w:sz w:val="18"/>
          <w:szCs w:val="17"/>
        </w:rPr>
        <w:t xml:space="preserve"> </w:t>
      </w:r>
      <w:r w:rsidR="0028576E">
        <w:rPr>
          <w:iCs/>
          <w:sz w:val="18"/>
          <w:szCs w:val="17"/>
        </w:rPr>
        <w:fldChar w:fldCharType="begin" w:fldLock="1"/>
      </w:r>
      <w:r w:rsidR="0028576E">
        <w:rPr>
          <w:iCs/>
          <w:sz w:val="18"/>
          <w:szCs w:val="17"/>
        </w:rPr>
        <w:instrText>ADDIN CSL_CITATION {"citationItems":[{"id":"ITEM-1","itemData":{"DOI":"10.1152/jn.00499.2012","ISSN":"0022-3077","abstract":"A desirable goal of functional MRI (fMRI), both clinically and for basic research, is to produce detailed maps of cortical function in individual subjects. Single-subject mapping of the somatotopic hand representation in the human primary somatosensory cortex (S1) has been performed using both phase-encoding and block/event-related designs. Here, we review the theoretical strengths and limits of each method and empirically compare high-resolution (1.5 mm isotropic) somatotopic maps obtained using fMRI at ultrahigh magnetic field (7 T) with phase-encoding and event-related designs in six subjects in response to vibrotactile stimulation of the five fingertips. Results show that the phase-encoding design is more efficient than the event-related design for mapping fingertip-specific responses and in particular allows us to describe a new additional somatotopic representation of fingertips on the precentral gyrus. However, with sufficient data, both designs yield very similar fingertip-specific maps in S1, which confirms that the assumption of local representational continuity underlying phase-encoding designs is largely valid at the level of the fingertips in S1. In addition, it is shown that the event-related design allows the mapping of overlapping cortical representations that are difficult to estimate using the phase-encoding design. The event-related data show a complex pattern of overlapping cortical representations for different fingertips within S1 and demonstrate that regions of S1 responding to several adjacent fingertips can incorrectly be identified as responding preferentially to one fingertip in the phase-encoding data.","author":[{"dropping-particle":"","family":"Besle","given":"Julien","non-dropping-particle":"","parse-names":false,"suffix":""},{"dropping-particle":"","family":"Sánchez-Panchuelo","given":"Rosa-Maria","non-dropping-particle":"","parse-names":false,"suffix":""},{"dropping-particle":"","family":"Bowtell","given":"Richard","non-dropping-particle":"","parse-names":false,"suffix":""},{"dropping-particle":"","family":"Francis","given":"Susan","non-dropping-particle":"","parse-names":false,"suffix":""},{"dropping-particle":"","family":"Schluppeck","given":"Denis","non-dropping-particle":"","parse-names":false,"suffix":""}],"container-title":"Journal of Neurophysiology","id":"ITEM-1","issue":"9","issued":{"date-parts":[["2013","5"]]},"page":"2293-2305","title":"Single-subject fMRI mapping at 7 T of the representation of fingertips in S1: a comparison of event-related and phase-encoding designs","type":"article-journal","volume":"109"},"uris":["http://www.mendeley.com/documents/?uuid=f83d539e-b86c-445a-9b34-18a93137bfa6"]}],"mendeley":{"formattedCitation":"(Besle et al., 2013)","plainTextFormattedCitation":"(Besle et al., 2013)","previouslyFormattedCitation":"(Besle et al., 2013)"},"properties":{"noteIndex":0},"schema":"https://github.com/citation-style-language/schema/raw/master/csl-citation.json"}</w:instrText>
      </w:r>
      <w:r w:rsidR="0028576E">
        <w:rPr>
          <w:iCs/>
          <w:sz w:val="18"/>
          <w:szCs w:val="17"/>
        </w:rPr>
        <w:fldChar w:fldCharType="separate"/>
      </w:r>
      <w:r w:rsidR="0028576E" w:rsidRPr="0028576E">
        <w:rPr>
          <w:iCs/>
          <w:noProof/>
          <w:sz w:val="18"/>
          <w:szCs w:val="17"/>
        </w:rPr>
        <w:t>(Besle et al., 2013)</w:t>
      </w:r>
      <w:r w:rsidR="0028576E">
        <w:rPr>
          <w:iCs/>
          <w:sz w:val="18"/>
          <w:szCs w:val="17"/>
        </w:rPr>
        <w:fldChar w:fldCharType="end"/>
      </w:r>
      <w:r w:rsidR="00473870">
        <w:rPr>
          <w:iCs/>
          <w:sz w:val="18"/>
          <w:szCs w:val="17"/>
        </w:rPr>
        <w:t>,</w:t>
      </w:r>
      <w:r w:rsidR="00071FB6">
        <w:rPr>
          <w:iCs/>
          <w:sz w:val="18"/>
          <w:szCs w:val="17"/>
        </w:rPr>
        <w:t xml:space="preserve"> </w:t>
      </w:r>
      <w:r w:rsidR="00C65E7A">
        <w:rPr>
          <w:iCs/>
          <w:sz w:val="18"/>
          <w:szCs w:val="17"/>
        </w:rPr>
        <w:t xml:space="preserve">allowing mapping </w:t>
      </w:r>
      <w:r w:rsidR="00213364">
        <w:rPr>
          <w:iCs/>
          <w:sz w:val="18"/>
          <w:szCs w:val="17"/>
        </w:rPr>
        <w:t xml:space="preserve">of all digit representations </w:t>
      </w:r>
      <w:r w:rsidR="00340CD2">
        <w:rPr>
          <w:iCs/>
          <w:sz w:val="18"/>
          <w:szCs w:val="17"/>
        </w:rPr>
        <w:t xml:space="preserve">in </w:t>
      </w:r>
      <w:r w:rsidR="00213364">
        <w:rPr>
          <w:iCs/>
          <w:sz w:val="18"/>
          <w:szCs w:val="17"/>
        </w:rPr>
        <w:t xml:space="preserve">a faster (by a factor of 3 to 4) </w:t>
      </w:r>
      <w:r w:rsidR="00340CD2">
        <w:rPr>
          <w:iCs/>
          <w:sz w:val="18"/>
          <w:szCs w:val="17"/>
        </w:rPr>
        <w:t xml:space="preserve">time than </w:t>
      </w:r>
      <w:r w:rsidR="00436E96">
        <w:rPr>
          <w:iCs/>
          <w:sz w:val="18"/>
          <w:szCs w:val="17"/>
        </w:rPr>
        <w:t>an event-related</w:t>
      </w:r>
      <w:r w:rsidR="00340CD2">
        <w:rPr>
          <w:iCs/>
          <w:sz w:val="18"/>
          <w:szCs w:val="17"/>
        </w:rPr>
        <w:t xml:space="preserve"> design</w:t>
      </w:r>
      <w:r w:rsidR="00473870">
        <w:rPr>
          <w:iCs/>
          <w:sz w:val="18"/>
          <w:szCs w:val="17"/>
        </w:rPr>
        <w:t>, and hence more suitable to study clinical populations, where short scanning times are recommended.</w:t>
      </w:r>
      <w:ins w:id="25" w:author="Susan Francis" w:date="2019-07-05T11:32:00Z">
        <w:r w:rsidR="002E34C0" w:rsidRPr="002E34C0">
          <w:rPr>
            <w:iCs/>
            <w:sz w:val="18"/>
            <w:szCs w:val="17"/>
          </w:rPr>
          <w:t xml:space="preserve"> </w:t>
        </w:r>
      </w:ins>
    </w:p>
    <w:p w14:paraId="67D8DCAE" w14:textId="3AF3D5A0" w:rsidR="002E34C0" w:rsidRPr="00FD1F2A" w:rsidRDefault="002E34C0" w:rsidP="002E34C0">
      <w:pPr>
        <w:widowControl/>
        <w:autoSpaceDE/>
        <w:autoSpaceDN/>
        <w:adjustRightInd/>
        <w:spacing w:after="160" w:line="259" w:lineRule="auto"/>
        <w:jc w:val="both"/>
        <w:rPr>
          <w:moveTo w:id="26" w:author="Susan Francis" w:date="2019-07-05T11:32:00Z"/>
          <w:iCs/>
          <w:sz w:val="18"/>
          <w:szCs w:val="17"/>
        </w:rPr>
      </w:pPr>
      <w:bookmarkStart w:id="27" w:name="_GoBack"/>
      <w:bookmarkEnd w:id="27"/>
      <w:moveToRangeStart w:id="28" w:author="Susan Francis" w:date="2019-07-05T11:32:00Z" w:name="move13218783"/>
      <w:moveTo w:id="29" w:author="Susan Francis" w:date="2019-07-05T11:32:00Z">
        <w:r>
          <w:rPr>
            <w:iCs/>
            <w:sz w:val="18"/>
            <w:szCs w:val="17"/>
          </w:rPr>
          <w:t xml:space="preserve">The potential for these atlases is substantial. Within fMRI studies the atlas may be able to track the change functional organisation of the digits before and after intervention of movement or somatosensory disorders of the hand. An immediate application is for when explicit localisation of the hand and digit areas is not known or difficult. For example, electrophysiological imaging studies using electro/magnetoencephalography (E/MEG) where the spatial precision is lesser than that of fMRI, it may be able to use a probabilistic somatosensory atlas to validate localisation of source reconstructed activity, or perhaps as a prior in modelling or connectivity analyses. In the Appendix, we show an application of the atlas with MEG data to illustrate its utility. </w:t>
        </w:r>
      </w:moveTo>
    </w:p>
    <w:moveToRangeEnd w:id="28"/>
    <w:p w14:paraId="586528C7" w14:textId="5043278E" w:rsidR="0087742F" w:rsidRDefault="0087742F" w:rsidP="004A66F9">
      <w:pPr>
        <w:widowControl/>
        <w:autoSpaceDE/>
        <w:autoSpaceDN/>
        <w:adjustRightInd/>
        <w:spacing w:after="160" w:line="259" w:lineRule="auto"/>
        <w:jc w:val="both"/>
        <w:rPr>
          <w:iCs/>
          <w:sz w:val="18"/>
          <w:szCs w:val="17"/>
        </w:rPr>
      </w:pPr>
    </w:p>
    <w:p w14:paraId="003360FA" w14:textId="3B514B00" w:rsidR="00FD1F2A" w:rsidRPr="0087742F" w:rsidRDefault="0087742F" w:rsidP="004A66F9">
      <w:pPr>
        <w:widowControl/>
        <w:autoSpaceDE/>
        <w:autoSpaceDN/>
        <w:adjustRightInd/>
        <w:spacing w:after="160" w:line="259" w:lineRule="auto"/>
        <w:jc w:val="both"/>
        <w:rPr>
          <w:iCs/>
          <w:sz w:val="18"/>
          <w:szCs w:val="17"/>
        </w:rPr>
      </w:pPr>
      <w:r w:rsidRPr="00BE21E5">
        <w:rPr>
          <w:b/>
          <w:iCs/>
          <w:sz w:val="18"/>
          <w:szCs w:val="17"/>
        </w:rPr>
        <w:t>Conclusion</w:t>
      </w:r>
    </w:p>
    <w:p w14:paraId="3B4D8E17" w14:textId="0FA4773E" w:rsidR="00FD1F2A" w:rsidRPr="00FD1F2A" w:rsidRDefault="00FD1F2A" w:rsidP="004A66F9">
      <w:pPr>
        <w:widowControl/>
        <w:autoSpaceDE/>
        <w:autoSpaceDN/>
        <w:adjustRightInd/>
        <w:spacing w:after="160" w:line="259" w:lineRule="auto"/>
        <w:jc w:val="both"/>
        <w:rPr>
          <w:iCs/>
          <w:sz w:val="18"/>
          <w:szCs w:val="17"/>
        </w:rPr>
      </w:pPr>
      <w:r w:rsidRPr="00FD1F2A">
        <w:rPr>
          <w:iCs/>
          <w:sz w:val="18"/>
          <w:szCs w:val="17"/>
        </w:rPr>
        <w:t xml:space="preserve">The probabilistic maps </w:t>
      </w:r>
      <w:r w:rsidR="004A1B86">
        <w:rPr>
          <w:iCs/>
          <w:sz w:val="18"/>
          <w:szCs w:val="17"/>
        </w:rPr>
        <w:t xml:space="preserve">generated here </w:t>
      </w:r>
      <w:r w:rsidRPr="00FD1F2A">
        <w:rPr>
          <w:iCs/>
          <w:sz w:val="18"/>
          <w:szCs w:val="17"/>
        </w:rPr>
        <w:t xml:space="preserve">provide a method to define the likelihood of a given coordinate being associated with a particular functionally defined digit over a population of subjects, and so can be used to infer the </w:t>
      </w:r>
      <w:r w:rsidR="0087742F" w:rsidRPr="00FD1F2A">
        <w:rPr>
          <w:iCs/>
          <w:sz w:val="18"/>
          <w:szCs w:val="17"/>
        </w:rPr>
        <w:t>locali</w:t>
      </w:r>
      <w:r w:rsidR="0087742F">
        <w:rPr>
          <w:iCs/>
          <w:sz w:val="18"/>
          <w:szCs w:val="17"/>
        </w:rPr>
        <w:t>s</w:t>
      </w:r>
      <w:r w:rsidR="0087742F" w:rsidRPr="00FD1F2A">
        <w:rPr>
          <w:iCs/>
          <w:sz w:val="18"/>
          <w:szCs w:val="17"/>
        </w:rPr>
        <w:t xml:space="preserve">ation </w:t>
      </w:r>
      <w:r w:rsidRPr="00FD1F2A">
        <w:rPr>
          <w:iCs/>
          <w:sz w:val="18"/>
          <w:szCs w:val="17"/>
        </w:rPr>
        <w:t xml:space="preserve">of the digits in the primary somatosensory cortex of any independent data set. The cross-validation analysis shows that the FPM </w:t>
      </w:r>
      <w:r w:rsidR="004A1B86">
        <w:rPr>
          <w:iCs/>
          <w:sz w:val="18"/>
          <w:szCs w:val="17"/>
        </w:rPr>
        <w:t>is</w:t>
      </w:r>
      <w:r w:rsidR="004A1B86" w:rsidRPr="00FD1F2A">
        <w:rPr>
          <w:iCs/>
          <w:sz w:val="18"/>
          <w:szCs w:val="17"/>
        </w:rPr>
        <w:t xml:space="preserve"> </w:t>
      </w:r>
      <w:r w:rsidRPr="00FD1F2A">
        <w:rPr>
          <w:iCs/>
          <w:sz w:val="18"/>
          <w:szCs w:val="17"/>
        </w:rPr>
        <w:t>a useful predictor for individual digit S1 representations in novel subjects who d</w:t>
      </w:r>
      <w:r w:rsidR="004A1B86">
        <w:rPr>
          <w:iCs/>
          <w:sz w:val="18"/>
          <w:szCs w:val="17"/>
        </w:rPr>
        <w:t>o</w:t>
      </w:r>
      <w:r w:rsidRPr="00FD1F2A">
        <w:rPr>
          <w:iCs/>
          <w:sz w:val="18"/>
          <w:szCs w:val="17"/>
        </w:rPr>
        <w:t xml:space="preserve"> not contribute to the atlas creation, albeit with a large overlap between D1 and D2. In contrast, the MPM was not generally predictive of single subject digit ROIs for novel subjects.</w:t>
      </w:r>
      <w:r w:rsidR="0087742F">
        <w:rPr>
          <w:iCs/>
          <w:sz w:val="18"/>
          <w:szCs w:val="17"/>
        </w:rPr>
        <w:t xml:space="preserve"> However there are cases where the MPM may be preferred, for example where you need hard boundaries between digit ROIs. In support of this, the</w:t>
      </w:r>
      <w:r w:rsidR="00394F0C">
        <w:rPr>
          <w:iCs/>
          <w:sz w:val="18"/>
          <w:szCs w:val="17"/>
        </w:rPr>
        <w:t xml:space="preserve"> group-level MPM and FPM</w:t>
      </w:r>
      <w:r w:rsidR="0087742F">
        <w:rPr>
          <w:iCs/>
          <w:sz w:val="18"/>
          <w:szCs w:val="17"/>
        </w:rPr>
        <w:t xml:space="preserve"> atlas</w:t>
      </w:r>
      <w:r w:rsidR="00394F0C">
        <w:rPr>
          <w:iCs/>
          <w:sz w:val="18"/>
          <w:szCs w:val="17"/>
        </w:rPr>
        <w:t>es</w:t>
      </w:r>
      <w:r w:rsidR="0087742F">
        <w:rPr>
          <w:iCs/>
          <w:sz w:val="18"/>
          <w:szCs w:val="17"/>
        </w:rPr>
        <w:t xml:space="preserve"> and spatially normalised </w:t>
      </w:r>
      <w:r w:rsidR="00394F0C">
        <w:rPr>
          <w:iCs/>
          <w:sz w:val="18"/>
          <w:szCs w:val="17"/>
        </w:rPr>
        <w:t xml:space="preserve">individual subject </w:t>
      </w:r>
      <w:r w:rsidR="0087742F">
        <w:rPr>
          <w:iCs/>
          <w:sz w:val="18"/>
          <w:szCs w:val="17"/>
        </w:rPr>
        <w:t xml:space="preserve">maps are available at </w:t>
      </w:r>
      <w:ins w:id="30" w:author="George O'Neill" w:date="2019-07-04T16:31:00Z">
        <w:r w:rsidR="00F0396D">
          <w:rPr>
            <w:iCs/>
            <w:sz w:val="18"/>
            <w:szCs w:val="17"/>
          </w:rPr>
          <w:fldChar w:fldCharType="begin"/>
        </w:r>
        <w:r w:rsidR="00F0396D">
          <w:rPr>
            <w:iCs/>
            <w:sz w:val="18"/>
            <w:szCs w:val="17"/>
          </w:rPr>
          <w:instrText xml:space="preserve"> HYPERLINK "</w:instrText>
        </w:r>
        <w:r w:rsidR="00F0396D" w:rsidRPr="00F0396D">
          <w:rPr>
            <w:iCs/>
            <w:sz w:val="18"/>
            <w:szCs w:val="17"/>
          </w:rPr>
          <w:instrText>https://github.com/georgeoneill/digitAtlas</w:instrText>
        </w:r>
        <w:r w:rsidR="00F0396D">
          <w:rPr>
            <w:iCs/>
            <w:sz w:val="18"/>
            <w:szCs w:val="17"/>
          </w:rPr>
          <w:instrText xml:space="preserve">" </w:instrText>
        </w:r>
        <w:r w:rsidR="00F0396D">
          <w:rPr>
            <w:iCs/>
            <w:sz w:val="18"/>
            <w:szCs w:val="17"/>
          </w:rPr>
          <w:fldChar w:fldCharType="separate"/>
        </w:r>
        <w:r w:rsidR="00F0396D" w:rsidRPr="001A4369">
          <w:rPr>
            <w:rStyle w:val="Hyperlink"/>
            <w:iCs/>
            <w:sz w:val="18"/>
            <w:szCs w:val="17"/>
          </w:rPr>
          <w:t>https://github.com/georgeoneill/digitAtlas</w:t>
        </w:r>
        <w:r w:rsidR="00F0396D">
          <w:rPr>
            <w:iCs/>
            <w:sz w:val="18"/>
            <w:szCs w:val="17"/>
          </w:rPr>
          <w:fldChar w:fldCharType="end"/>
        </w:r>
        <w:r w:rsidR="00F0396D">
          <w:rPr>
            <w:iCs/>
            <w:sz w:val="18"/>
            <w:szCs w:val="17"/>
          </w:rPr>
          <w:t xml:space="preserve"> </w:t>
        </w:r>
      </w:ins>
      <w:del w:id="31" w:author="George O'Neill" w:date="2019-07-04T16:31:00Z">
        <w:r w:rsidR="0087742F" w:rsidRPr="00BE21E5" w:rsidDel="00F0396D">
          <w:rPr>
            <w:iCs/>
            <w:sz w:val="18"/>
            <w:szCs w:val="17"/>
            <w:highlight w:val="yellow"/>
            <w:rPrChange w:id="32" w:author="George O'Neill" w:date="2019-07-04T15:08:00Z">
              <w:rPr>
                <w:iCs/>
                <w:sz w:val="18"/>
                <w:szCs w:val="17"/>
              </w:rPr>
            </w:rPrChange>
          </w:rPr>
          <w:delText>[URL]</w:delText>
        </w:r>
        <w:r w:rsidR="0087742F" w:rsidDel="00F0396D">
          <w:rPr>
            <w:iCs/>
            <w:sz w:val="18"/>
            <w:szCs w:val="17"/>
          </w:rPr>
          <w:delText xml:space="preserve"> </w:delText>
        </w:r>
      </w:del>
      <w:r w:rsidR="0087742F">
        <w:rPr>
          <w:iCs/>
          <w:sz w:val="18"/>
          <w:szCs w:val="17"/>
        </w:rPr>
        <w:t xml:space="preserve">and this will be periodically refined by adding participants from future studies using the same experimental paradigm. </w:t>
      </w:r>
      <w:ins w:id="33" w:author="George O'Neill" w:date="2019-07-04T16:31:00Z">
        <w:r w:rsidR="00F0396D">
          <w:rPr>
            <w:iCs/>
            <w:sz w:val="18"/>
            <w:szCs w:val="17"/>
          </w:rPr>
          <w:t xml:space="preserve"> </w:t>
        </w:r>
      </w:ins>
    </w:p>
    <w:p w14:paraId="64283FDC" w14:textId="0F4F14AD" w:rsidR="00FD1F2A" w:rsidRPr="00FD1F2A" w:rsidDel="002E34C0" w:rsidRDefault="00DC5D6A">
      <w:pPr>
        <w:widowControl/>
        <w:autoSpaceDE/>
        <w:autoSpaceDN/>
        <w:adjustRightInd/>
        <w:spacing w:after="160" w:line="259" w:lineRule="auto"/>
        <w:jc w:val="both"/>
        <w:rPr>
          <w:moveFrom w:id="34" w:author="Susan Francis" w:date="2019-07-05T11:32:00Z"/>
          <w:iCs/>
          <w:sz w:val="18"/>
          <w:szCs w:val="17"/>
        </w:rPr>
      </w:pPr>
      <w:moveFromRangeStart w:id="35" w:author="Susan Francis" w:date="2019-07-05T11:32:00Z" w:name="move13218783"/>
      <w:moveFrom w:id="36" w:author="Susan Francis" w:date="2019-07-05T11:32:00Z">
        <w:r w:rsidDel="002E34C0">
          <w:rPr>
            <w:iCs/>
            <w:sz w:val="18"/>
            <w:szCs w:val="17"/>
          </w:rPr>
          <w:t xml:space="preserve">The potential for </w:t>
        </w:r>
        <w:r w:rsidR="00394F0C" w:rsidDel="002E34C0">
          <w:rPr>
            <w:iCs/>
            <w:sz w:val="18"/>
            <w:szCs w:val="17"/>
          </w:rPr>
          <w:t>these</w:t>
        </w:r>
        <w:r w:rsidDel="002E34C0">
          <w:rPr>
            <w:iCs/>
            <w:sz w:val="18"/>
            <w:szCs w:val="17"/>
          </w:rPr>
          <w:t xml:space="preserve"> atlas</w:t>
        </w:r>
        <w:r w:rsidR="00394F0C" w:rsidDel="002E34C0">
          <w:rPr>
            <w:iCs/>
            <w:sz w:val="18"/>
            <w:szCs w:val="17"/>
          </w:rPr>
          <w:t>es</w:t>
        </w:r>
        <w:r w:rsidDel="002E34C0">
          <w:rPr>
            <w:iCs/>
            <w:sz w:val="18"/>
            <w:szCs w:val="17"/>
          </w:rPr>
          <w:t xml:space="preserve"> is substantial. </w:t>
        </w:r>
        <w:r w:rsidR="00394F0C" w:rsidDel="002E34C0">
          <w:rPr>
            <w:iCs/>
            <w:sz w:val="18"/>
            <w:szCs w:val="17"/>
          </w:rPr>
          <w:t xml:space="preserve">Within fMRI studies the atlas may be able to track the change functional organisation of the digits before and after intervention of movement or somatosensory disorders of the hand. </w:t>
        </w:r>
        <w:r w:rsidDel="002E34C0">
          <w:rPr>
            <w:iCs/>
            <w:sz w:val="18"/>
            <w:szCs w:val="17"/>
          </w:rPr>
          <w:t xml:space="preserve">An immediate </w:t>
        </w:r>
        <w:r w:rsidR="00BB6DC9" w:rsidDel="002E34C0">
          <w:rPr>
            <w:iCs/>
            <w:sz w:val="18"/>
            <w:szCs w:val="17"/>
          </w:rPr>
          <w:t>application</w:t>
        </w:r>
        <w:r w:rsidDel="002E34C0">
          <w:rPr>
            <w:iCs/>
            <w:sz w:val="18"/>
            <w:szCs w:val="17"/>
          </w:rPr>
          <w:t xml:space="preserve"> is </w:t>
        </w:r>
        <w:r w:rsidR="004A1B86" w:rsidDel="002E34C0">
          <w:rPr>
            <w:iCs/>
            <w:sz w:val="18"/>
            <w:szCs w:val="17"/>
          </w:rPr>
          <w:t xml:space="preserve">for </w:t>
        </w:r>
        <w:r w:rsidR="00394F0C" w:rsidDel="002E34C0">
          <w:rPr>
            <w:iCs/>
            <w:sz w:val="18"/>
            <w:szCs w:val="17"/>
          </w:rPr>
          <w:t>when</w:t>
        </w:r>
        <w:r w:rsidDel="002E34C0">
          <w:rPr>
            <w:iCs/>
            <w:sz w:val="18"/>
            <w:szCs w:val="17"/>
          </w:rPr>
          <w:t xml:space="preserve"> explicit </w:t>
        </w:r>
        <w:r w:rsidR="00566EAD" w:rsidDel="002E34C0">
          <w:rPr>
            <w:iCs/>
            <w:sz w:val="18"/>
            <w:szCs w:val="17"/>
          </w:rPr>
          <w:t xml:space="preserve">localisation of the hand and digit areas </w:t>
        </w:r>
        <w:r w:rsidR="004A1B86" w:rsidDel="002E34C0">
          <w:rPr>
            <w:iCs/>
            <w:sz w:val="18"/>
            <w:szCs w:val="17"/>
          </w:rPr>
          <w:t>is not known</w:t>
        </w:r>
        <w:r w:rsidR="00394F0C" w:rsidDel="002E34C0">
          <w:rPr>
            <w:iCs/>
            <w:sz w:val="18"/>
            <w:szCs w:val="17"/>
          </w:rPr>
          <w:t xml:space="preserve"> or difficult</w:t>
        </w:r>
        <w:r w:rsidR="00566EAD" w:rsidDel="002E34C0">
          <w:rPr>
            <w:iCs/>
            <w:sz w:val="18"/>
            <w:szCs w:val="17"/>
          </w:rPr>
          <w:t xml:space="preserve">. For example, electrophysiological imaging studies using electro/magnetoencephalography (E/MEG) where the spatial precision is lesser than </w:t>
        </w:r>
        <w:r w:rsidR="00BB6DC9" w:rsidDel="002E34C0">
          <w:rPr>
            <w:iCs/>
            <w:sz w:val="18"/>
            <w:szCs w:val="17"/>
          </w:rPr>
          <w:t xml:space="preserve">that of </w:t>
        </w:r>
        <w:r w:rsidR="00566EAD" w:rsidDel="002E34C0">
          <w:rPr>
            <w:iCs/>
            <w:sz w:val="18"/>
            <w:szCs w:val="17"/>
          </w:rPr>
          <w:t>fMRI,</w:t>
        </w:r>
        <w:r w:rsidR="00BB6DC9" w:rsidDel="002E34C0">
          <w:rPr>
            <w:iCs/>
            <w:sz w:val="18"/>
            <w:szCs w:val="17"/>
          </w:rPr>
          <w:t xml:space="preserve"> it</w:t>
        </w:r>
        <w:r w:rsidR="00566EAD" w:rsidDel="002E34C0">
          <w:rPr>
            <w:iCs/>
            <w:sz w:val="18"/>
            <w:szCs w:val="17"/>
          </w:rPr>
          <w:t xml:space="preserve"> may be able to use </w:t>
        </w:r>
        <w:r w:rsidR="004A1B86" w:rsidDel="002E34C0">
          <w:rPr>
            <w:iCs/>
            <w:sz w:val="18"/>
            <w:szCs w:val="17"/>
          </w:rPr>
          <w:t>a probabilistic somatosensory</w:t>
        </w:r>
        <w:r w:rsidR="00566EAD" w:rsidDel="002E34C0">
          <w:rPr>
            <w:iCs/>
            <w:sz w:val="18"/>
            <w:szCs w:val="17"/>
          </w:rPr>
          <w:t xml:space="preserve"> atlas to validate localisation of source reconstructed activity, or perhaps as a prior in modelling or connectivity analyses. In</w:t>
        </w:r>
        <w:r w:rsidR="00F5245D" w:rsidDel="002E34C0">
          <w:rPr>
            <w:iCs/>
            <w:sz w:val="18"/>
            <w:szCs w:val="17"/>
          </w:rPr>
          <w:t xml:space="preserve"> the</w:t>
        </w:r>
        <w:r w:rsidR="00566EAD" w:rsidDel="002E34C0">
          <w:rPr>
            <w:iCs/>
            <w:sz w:val="18"/>
            <w:szCs w:val="17"/>
          </w:rPr>
          <w:t xml:space="preserve"> </w:t>
        </w:r>
        <w:r w:rsidR="00F5245D" w:rsidDel="002E34C0">
          <w:rPr>
            <w:iCs/>
            <w:sz w:val="18"/>
            <w:szCs w:val="17"/>
          </w:rPr>
          <w:t>A</w:t>
        </w:r>
        <w:r w:rsidR="00566EAD" w:rsidDel="002E34C0">
          <w:rPr>
            <w:iCs/>
            <w:sz w:val="18"/>
            <w:szCs w:val="17"/>
          </w:rPr>
          <w:t>ppendix</w:t>
        </w:r>
        <w:r w:rsidR="004A1B86" w:rsidDel="002E34C0">
          <w:rPr>
            <w:iCs/>
            <w:sz w:val="18"/>
            <w:szCs w:val="17"/>
          </w:rPr>
          <w:t xml:space="preserve">, </w:t>
        </w:r>
        <w:r w:rsidR="00566EAD" w:rsidDel="002E34C0">
          <w:rPr>
            <w:iCs/>
            <w:sz w:val="18"/>
            <w:szCs w:val="17"/>
          </w:rPr>
          <w:t xml:space="preserve">we show an application of the atlas with MEG data to illustrate its utility. </w:t>
        </w:r>
      </w:moveFrom>
    </w:p>
    <w:moveFromRangeEnd w:id="35"/>
    <w:p w14:paraId="1279DF23" w14:textId="77777777" w:rsidR="00FD1F2A" w:rsidRPr="004A66F9" w:rsidRDefault="00FD1F2A" w:rsidP="004A66F9">
      <w:pPr>
        <w:widowControl/>
        <w:autoSpaceDE/>
        <w:autoSpaceDN/>
        <w:adjustRightInd/>
        <w:spacing w:after="160" w:line="259" w:lineRule="auto"/>
        <w:jc w:val="both"/>
        <w:rPr>
          <w:b/>
          <w:iCs/>
          <w:sz w:val="18"/>
          <w:szCs w:val="17"/>
        </w:rPr>
      </w:pPr>
      <w:r w:rsidRPr="004A66F9">
        <w:rPr>
          <w:b/>
          <w:iCs/>
          <w:sz w:val="18"/>
          <w:szCs w:val="17"/>
        </w:rPr>
        <w:t>Acknowledgements</w:t>
      </w:r>
    </w:p>
    <w:p w14:paraId="6871F257" w14:textId="6975938E" w:rsidR="00FD1F2A" w:rsidRPr="00FD1F2A" w:rsidRDefault="00FD1F2A" w:rsidP="004A66F9">
      <w:pPr>
        <w:widowControl/>
        <w:autoSpaceDE/>
        <w:autoSpaceDN/>
        <w:adjustRightInd/>
        <w:spacing w:after="160" w:line="259" w:lineRule="auto"/>
        <w:jc w:val="both"/>
        <w:rPr>
          <w:iCs/>
          <w:sz w:val="18"/>
          <w:szCs w:val="17"/>
        </w:rPr>
      </w:pPr>
      <w:r w:rsidRPr="00FD1F2A">
        <w:rPr>
          <w:iCs/>
          <w:sz w:val="18"/>
          <w:szCs w:val="17"/>
        </w:rPr>
        <w:t>This work was funded by a</w:t>
      </w:r>
      <w:r w:rsidR="00132E5A">
        <w:rPr>
          <w:iCs/>
          <w:sz w:val="18"/>
          <w:szCs w:val="17"/>
        </w:rPr>
        <w:t>n</w:t>
      </w:r>
      <w:r w:rsidRPr="00FD1F2A">
        <w:rPr>
          <w:iCs/>
          <w:sz w:val="18"/>
          <w:szCs w:val="17"/>
        </w:rPr>
        <w:t xml:space="preserve"> MRC grant Medical Research Council [grant number MR/M022722/1] and a </w:t>
      </w:r>
      <w:proofErr w:type="spellStart"/>
      <w:r w:rsidRPr="00FD1F2A">
        <w:rPr>
          <w:iCs/>
          <w:sz w:val="18"/>
          <w:szCs w:val="17"/>
        </w:rPr>
        <w:t>Leverhulme</w:t>
      </w:r>
      <w:proofErr w:type="spellEnd"/>
      <w:r w:rsidRPr="00FD1F2A">
        <w:rPr>
          <w:iCs/>
          <w:sz w:val="18"/>
          <w:szCs w:val="17"/>
        </w:rPr>
        <w:t xml:space="preserve"> Early Career Fellowship to Rosa Sanchez</w:t>
      </w:r>
      <w:r w:rsidR="00B677EB">
        <w:rPr>
          <w:iCs/>
          <w:sz w:val="18"/>
          <w:szCs w:val="17"/>
        </w:rPr>
        <w:t xml:space="preserve"> </w:t>
      </w:r>
      <w:r w:rsidRPr="00FD1F2A">
        <w:rPr>
          <w:iCs/>
          <w:sz w:val="18"/>
          <w:szCs w:val="17"/>
        </w:rPr>
        <w:t>Panchuelo. We would like to thank Miguel Granja Espiritu Santo for help with</w:t>
      </w:r>
      <w:r w:rsidR="00394F0C">
        <w:rPr>
          <w:iCs/>
          <w:sz w:val="18"/>
          <w:szCs w:val="17"/>
        </w:rPr>
        <w:t xml:space="preserve"> the initial</w:t>
      </w:r>
      <w:r w:rsidRPr="00FD1F2A">
        <w:rPr>
          <w:iCs/>
          <w:sz w:val="18"/>
          <w:szCs w:val="17"/>
        </w:rPr>
        <w:t xml:space="preserve"> data analysis.</w:t>
      </w:r>
    </w:p>
    <w:p w14:paraId="766AEF62" w14:textId="237C1C5C" w:rsidR="00FD1F2A" w:rsidRPr="004A66F9" w:rsidRDefault="00EC54DB" w:rsidP="00BE21E5">
      <w:pPr>
        <w:widowControl/>
        <w:autoSpaceDE/>
        <w:autoSpaceDN/>
        <w:adjustRightInd/>
        <w:spacing w:after="160" w:line="259" w:lineRule="auto"/>
        <w:rPr>
          <w:b/>
          <w:iCs/>
          <w:sz w:val="18"/>
          <w:szCs w:val="17"/>
        </w:rPr>
      </w:pPr>
      <w:r w:rsidRPr="004A66F9">
        <w:rPr>
          <w:b/>
          <w:iCs/>
          <w:sz w:val="18"/>
          <w:szCs w:val="17"/>
        </w:rPr>
        <w:t>Appendix</w:t>
      </w:r>
      <w:r>
        <w:rPr>
          <w:b/>
          <w:iCs/>
          <w:sz w:val="18"/>
          <w:szCs w:val="17"/>
        </w:rPr>
        <w:t xml:space="preserve"> – Application of atlas to electrophysiological data</w:t>
      </w:r>
    </w:p>
    <w:p w14:paraId="2F688F91" w14:textId="52740C7B" w:rsidR="00E33FEE" w:rsidRDefault="00EC54DB" w:rsidP="00BE21E5">
      <w:pPr>
        <w:widowControl/>
        <w:autoSpaceDE/>
        <w:autoSpaceDN/>
        <w:adjustRightInd/>
        <w:spacing w:after="160" w:line="259" w:lineRule="auto"/>
        <w:jc w:val="both"/>
        <w:rPr>
          <w:iCs/>
          <w:sz w:val="18"/>
          <w:szCs w:val="17"/>
        </w:rPr>
      </w:pPr>
      <w:r>
        <w:rPr>
          <w:iCs/>
          <w:sz w:val="18"/>
          <w:szCs w:val="17"/>
        </w:rPr>
        <w:t xml:space="preserve">As mentioned in the discussion, </w:t>
      </w:r>
      <w:r w:rsidR="00900709">
        <w:rPr>
          <w:iCs/>
          <w:sz w:val="18"/>
          <w:szCs w:val="17"/>
        </w:rPr>
        <w:t>one of the</w:t>
      </w:r>
      <w:r>
        <w:rPr>
          <w:iCs/>
          <w:sz w:val="18"/>
          <w:szCs w:val="17"/>
        </w:rPr>
        <w:t xml:space="preserve"> </w:t>
      </w:r>
      <w:r w:rsidR="00900709">
        <w:rPr>
          <w:iCs/>
          <w:sz w:val="18"/>
          <w:szCs w:val="17"/>
        </w:rPr>
        <w:t>purpose</w:t>
      </w:r>
      <w:r w:rsidR="00880D4D">
        <w:rPr>
          <w:iCs/>
          <w:sz w:val="18"/>
          <w:szCs w:val="17"/>
        </w:rPr>
        <w:t>s</w:t>
      </w:r>
      <w:r>
        <w:rPr>
          <w:iCs/>
          <w:sz w:val="18"/>
          <w:szCs w:val="17"/>
        </w:rPr>
        <w:t xml:space="preserve"> of the atlas is to </w:t>
      </w:r>
      <w:r w:rsidR="00900709">
        <w:rPr>
          <w:iCs/>
          <w:sz w:val="18"/>
          <w:szCs w:val="17"/>
        </w:rPr>
        <w:t>assist in informing the sources of functional data in situations where precise knowledge of a subject’s digit areas are not available. For example</w:t>
      </w:r>
      <w:r w:rsidR="00AC13FA">
        <w:rPr>
          <w:iCs/>
          <w:sz w:val="18"/>
          <w:szCs w:val="17"/>
        </w:rPr>
        <w:t>,</w:t>
      </w:r>
      <w:r w:rsidR="00900709">
        <w:rPr>
          <w:iCs/>
          <w:sz w:val="18"/>
          <w:szCs w:val="17"/>
        </w:rPr>
        <w:t xml:space="preserve"> in electrophysiological imaging modalities such as magnetoencephalography (MEG) and electroencephalography (EEG), it is possible to localise digit areas using somatosensory evoked fields</w:t>
      </w:r>
      <w:r w:rsidR="00880D4D">
        <w:rPr>
          <w:iCs/>
          <w:sz w:val="18"/>
          <w:szCs w:val="17"/>
        </w:rPr>
        <w:t>/potentials</w:t>
      </w:r>
      <w:r w:rsidR="00900709">
        <w:rPr>
          <w:iCs/>
          <w:sz w:val="18"/>
          <w:szCs w:val="17"/>
        </w:rPr>
        <w:t xml:space="preserve"> </w:t>
      </w:r>
      <w:r w:rsidR="007616D8">
        <w:rPr>
          <w:iCs/>
          <w:sz w:val="18"/>
          <w:szCs w:val="17"/>
        </w:rPr>
        <w:fldChar w:fldCharType="begin" w:fldLock="1"/>
      </w:r>
      <w:r w:rsidR="00A04F5D">
        <w:rPr>
          <w:iCs/>
          <w:sz w:val="18"/>
          <w:szCs w:val="17"/>
        </w:rPr>
        <w:instrText>ADDIN CSL_CITATION {"citationItems":[{"id":"ITEM-1","itemData":{"DOI":"10.1006/nimg.1998.0332","ISSN":"10538119","abstract":"We studied a detailed somatosensory representation map of the human primary somatosensory cortex using magnetoencephalography. Somatosensory- evoked magnetic fields following tactile stimulation of multiple points in the right hemibody (including the tongue, lips, fingers, arm, trunk, leg, and foot) were analyzed in five normal subjects. We were able to estimate equivalent current dipoles (ECDs) following stimulation of the tongue, lips, fingers, palm, forearm, elbow, upper arm, and toes in most subjects and those following the stimulation of the chest, ankle, and thigh in one subject. The ECDs were located in the postcentral gyrus and generally arranged in order along the central sulcus, which is compatible with the somatosensory 'homunculus.' Linear distances, averaged in five subjects, from the receptive area of the thumb to that of the tongue, little finger, forearm, upper arm, and toes were estimated to be 2.42 ± 0.28, 1.25 ± 0.28, 2.21 ± 0.72, 2.75 ± 0.63, and 5.29 ± 0.48 cm, respectively. The moment of each ECD, which suggested the size of the cortical areas responsive to the stimulation, was also compatible with the bizarre proportion of the homunculus with a large tongue, lips, and fingers. According to these results, we were able to reproduce a large part of the somatosensory homunculus quantitatively on an individual brain MRI.","author":[{"dropping-particle":"","family":"Nakamura","given":"Akinori","non-dropping-particle":"","parse-names":false,"suffix":""},{"dropping-particle":"","family":"Yamada","given":"Takako","non-dropping-particle":"","parse-names":false,"suffix":""},{"dropping-particle":"","family":"Goto","given":"Atsuko","non-dropping-particle":"","parse-names":false,"suffix":""},{"dropping-particle":"","family":"Kato","given":"Takashi","non-dropping-particle":"","parse-names":false,"suffix":""},{"dropping-particle":"","family":"Ito","given":"Kengo","non-dropping-particle":"","parse-names":false,"suffix":""},{"dropping-particle":"","family":"Abe","given":"Yuji","non-dropping-particle":"","parse-names":false,"suffix":""},{"dropping-particle":"","family":"Kachi","given":"Teruhiko","non-dropping-particle":"","parse-names":false,"suffix":""},{"dropping-particle":"","family":"Kakigi","given":"Ryusuke","non-dropping-particle":"","parse-names":false,"suffix":""}],"container-title":"NeuroImage","id":"ITEM-1","issue":"4","issued":{"date-parts":[["1998","5"]]},"page":"377-386","title":"Somatosensory Homunculus as Drawn by MEG","type":"article-journal","volume":"7"},"uris":["http://www.mendeley.com/documents/?uuid=ac6311f4-9ab1-453c-803e-1a3401bd0dce","http://www.mendeley.com/documents/?uuid=ce232708-35e5-405b-8742-86f0d9c99835"]}],"mendeley":{"formattedCitation":"(Nakamura et al., 1998)","plainTextFormattedCitation":"(Nakamura et al., 1998)","previouslyFormattedCitation":"(Nakamura et al., 1998)"},"properties":{"noteIndex":0},"schema":"https://github.com/citation-style-language/schema/raw/master/csl-citation.json"}</w:instrText>
      </w:r>
      <w:r w:rsidR="007616D8">
        <w:rPr>
          <w:iCs/>
          <w:sz w:val="18"/>
          <w:szCs w:val="17"/>
        </w:rPr>
        <w:fldChar w:fldCharType="separate"/>
      </w:r>
      <w:r w:rsidR="007616D8" w:rsidRPr="007616D8">
        <w:rPr>
          <w:iCs/>
          <w:noProof/>
          <w:sz w:val="18"/>
          <w:szCs w:val="17"/>
        </w:rPr>
        <w:t>(Nakamura et al., 1998)</w:t>
      </w:r>
      <w:r w:rsidR="007616D8">
        <w:rPr>
          <w:iCs/>
          <w:sz w:val="18"/>
          <w:szCs w:val="17"/>
        </w:rPr>
        <w:fldChar w:fldCharType="end"/>
      </w:r>
      <w:r w:rsidR="007616D8">
        <w:rPr>
          <w:iCs/>
          <w:sz w:val="18"/>
          <w:szCs w:val="17"/>
        </w:rPr>
        <w:t xml:space="preserve"> </w:t>
      </w:r>
      <w:r w:rsidR="00900709">
        <w:rPr>
          <w:iCs/>
          <w:sz w:val="18"/>
          <w:szCs w:val="17"/>
        </w:rPr>
        <w:t>but often requires</w:t>
      </w:r>
      <w:r w:rsidR="00880D4D">
        <w:rPr>
          <w:iCs/>
          <w:sz w:val="18"/>
          <w:szCs w:val="17"/>
        </w:rPr>
        <w:t xml:space="preserve"> hundreds, if not thousands</w:t>
      </w:r>
      <w:r w:rsidR="006807B6">
        <w:rPr>
          <w:iCs/>
          <w:sz w:val="18"/>
          <w:szCs w:val="17"/>
        </w:rPr>
        <w:t xml:space="preserve"> of</w:t>
      </w:r>
      <w:r w:rsidR="00880D4D">
        <w:rPr>
          <w:iCs/>
          <w:sz w:val="18"/>
          <w:szCs w:val="17"/>
        </w:rPr>
        <w:t xml:space="preserve"> repeats of transcutaneous stimulation per digit from either electrodes </w:t>
      </w:r>
      <w:r w:rsidR="007616D8">
        <w:rPr>
          <w:iCs/>
          <w:sz w:val="18"/>
          <w:szCs w:val="17"/>
        </w:rPr>
        <w:fldChar w:fldCharType="begin" w:fldLock="1"/>
      </w:r>
      <w:r w:rsidR="00A04F5D">
        <w:rPr>
          <w:iCs/>
          <w:sz w:val="18"/>
          <w:szCs w:val="17"/>
        </w:rPr>
        <w:instrText>ADDIN CSL_CITATION {"citationItems":[{"id":"ITEM-1","itemData":{"DOI":"10.1002/ana.1234","ISSN":"03645134","abstract":"Dystonia has a wide clinical spectrum from early-onset generalized to late-onset sporadic, task-specific forms. The genetic origin of the former has been clearly established. A critical role of repetitive skilled motor tasks has been put forward for the latter, while underlying vulnerability traits are still being searched for. Using magnetoencephalography, we looked for structural abnormalities reflecting a preexisting dysfunction. We studied finger representations of both hands in the primary sensory cortex, as compared in 23 patients with unilateral task-specific dystonia and 20 control subjects. A dramatic disorganization of the nondystonic hand representation was found in all patients, and its amount paralleled the severity of the dystonic limb motor impairment. Abnormalities were also observed in the cortex coding the dystonic limb representation, but they were important only in the most severely affected patients. The abnormal cortical finger representations from the nondystonic limb appear to be endophenotypic traits of dystonia. That finger representations from the dystonic limb were almost normal for the less severely affected patients may be due to intrinsic beneficial remapping in reaction against the primary disorder.","author":[{"dropping-particle":"","family":"Meunier","given":"Sabine","non-dropping-particle":"","parse-names":false,"suffix":""},{"dropping-particle":"","family":"Garnero","given":"Line","non-dropping-particle":"","parse-names":false,"suffix":""},{"dropping-particle":"","family":"Ducorps","given":"Antoine","non-dropping-particle":"","parse-names":false,"suffix":""},{"dropping-particle":"","family":"Mazières","given":"Leonor","non-dropping-particle":"","parse-names":false,"suffix":""},{"dropping-particle":"","family":"Lehéricy","given":"Stéphane","non-dropping-particle":"","parse-names":false,"suffix":""},{"dropping-particle":"","family":"Tézenas Du Montcel","given":"Sophie","non-dropping-particle":"","parse-names":false,"suffix":""},{"dropping-particle":"","family":"Renault","given":"Bernard","non-dropping-particle":"","parse-names":false,"suffix":""},{"dropping-particle":"","family":"Vidailhet","given":"Marie","non-dropping-particle":"","parse-names":false,"suffix":""}],"container-title":"Annals of Neurology","id":"ITEM-1","issue":"4","issued":{"date-parts":[["2001","10"]]},"page":"521-527","title":"Human brain mapping in dystonia reveals both endophenotypic traits and adaptive reorganization","type":"article-journal","volume":"50"},"uris":["http://www.mendeley.com/documents/?uuid=72d12e4a-ef83-40e2-b7a7-9b2054ed37f9","http://www.mendeley.com/documents/?uuid=c8ee20c8-256d-4fa9-8542-581c281a4596"]}],"mendeley":{"formattedCitation":"(Meunier et al., 2001)","plainTextFormattedCitation":"(Meunier et al., 2001)","previouslyFormattedCitation":"(Meunier et al., 2001)"},"properties":{"noteIndex":0},"schema":"https://github.com/citation-style-language/schema/raw/master/csl-citation.json"}</w:instrText>
      </w:r>
      <w:r w:rsidR="007616D8">
        <w:rPr>
          <w:iCs/>
          <w:sz w:val="18"/>
          <w:szCs w:val="17"/>
        </w:rPr>
        <w:fldChar w:fldCharType="separate"/>
      </w:r>
      <w:r w:rsidR="007616D8" w:rsidRPr="007616D8">
        <w:rPr>
          <w:iCs/>
          <w:noProof/>
          <w:sz w:val="18"/>
          <w:szCs w:val="17"/>
        </w:rPr>
        <w:t>(Meunier et al., 2001)</w:t>
      </w:r>
      <w:r w:rsidR="007616D8">
        <w:rPr>
          <w:iCs/>
          <w:sz w:val="18"/>
          <w:szCs w:val="17"/>
        </w:rPr>
        <w:fldChar w:fldCharType="end"/>
      </w:r>
      <w:r w:rsidR="00880D4D">
        <w:rPr>
          <w:iCs/>
          <w:sz w:val="18"/>
          <w:szCs w:val="17"/>
        </w:rPr>
        <w:t xml:space="preserve"> or pneumatic stimulators </w:t>
      </w:r>
      <w:r w:rsidR="00E678F1">
        <w:rPr>
          <w:iCs/>
          <w:sz w:val="18"/>
          <w:szCs w:val="17"/>
        </w:rPr>
        <w:fldChar w:fldCharType="begin" w:fldLock="1"/>
      </w:r>
      <w:r w:rsidR="00E678F1">
        <w:rPr>
          <w:iCs/>
          <w:sz w:val="18"/>
          <w:szCs w:val="17"/>
        </w:rPr>
        <w:instrText>ADDIN CSL_CITATION {"citationItems":[{"id":"ITEM-1","itemData":{"DOI":"10.1016/j.clinph.2013.01.027","ISBN":"1872-8952; 1388-2457","ISSN":"13882457","PMID":"23518470","abstract":"Objective: In non-invasive somatotopic mapping based on neuromagnetic source analysis, the recording time can be shortened and accuracy improved by applying simultaneously vibrotactile stimuli at different frequencies to multiple body sites and recording multiple steady-state responses. This study compared the reliability of sensory evoked responses, source localization performance, and reproducibility of digit maps for three different stimulation paradigms. Methods: Vibrotactile stimuli were applied to the fingertip and neuromagnetic steady-state responses were recorded. Index and middle fingers were stimulated either sequentially in separate blocks, simultaneously at different frequencies, or in alternating temporal order within a block. Results: Response amplitudes were largest and source localization was most accurate between 21 and 23. Hz. Separation of adjacent digits was significant for all paradigms in all participants. Suppressive interactions occurred between simultaneously applied stimuli. However, when frequently alternating between stimulus sites, the higher stimulus novelty resulted in increased amplitudes and superior localization performance. Conclusions: When receptive fields are strongly overlapping, the alternating stimulation is preferable over recording multiple steady state responses. Significance: The new paradigm improved the measurement of the distance of somatotopic finger representation in human primary somatosensory cortex, which is an important metric for neuroplastic reorganization after learning and rehabilitation training. © 2013 International Federation of Clinical Neurophysiology.","author":[{"dropping-particle":"","family":"Jamali","given":"Shahab","non-dropping-particle":"","parse-names":false,"suffix":""},{"dropping-particle":"","family":"Ross","given":"Bernhard","non-dropping-particle":"","parse-names":false,"suffix":""}],"container-title":"Clinical Neurophysiology","id":"ITEM-1","issue":"8","issued":{"date-parts":[["2013"]]},"page":"1659-1670","title":"Somatotopic finger mapping using MEG: Toward an optimal stimulation paradigm","type":"article-journal","volume":"124"},"uris":["http://www.mendeley.com/documents/?uuid=a29289e9-3abb-4f72-b840-c0c2488bc080"]}],"mendeley":{"formattedCitation":"(Jamali and Ross, 2013)","plainTextFormattedCitation":"(Jamali and Ross, 2013)","previouslyFormattedCitation":"(Jamali and Ross, 2013)"},"properties":{"noteIndex":0},"schema":"https://github.com/citation-style-language/schema/raw/master/csl-citation.json"}</w:instrText>
      </w:r>
      <w:r w:rsidR="00E678F1">
        <w:rPr>
          <w:iCs/>
          <w:sz w:val="18"/>
          <w:szCs w:val="17"/>
        </w:rPr>
        <w:fldChar w:fldCharType="separate"/>
      </w:r>
      <w:r w:rsidR="00E678F1" w:rsidRPr="00E678F1">
        <w:rPr>
          <w:iCs/>
          <w:noProof/>
          <w:sz w:val="18"/>
          <w:szCs w:val="17"/>
        </w:rPr>
        <w:t>(Jamali and Ross, 2013)</w:t>
      </w:r>
      <w:r w:rsidR="00E678F1">
        <w:rPr>
          <w:iCs/>
          <w:sz w:val="18"/>
          <w:szCs w:val="17"/>
        </w:rPr>
        <w:fldChar w:fldCharType="end"/>
      </w:r>
      <w:r w:rsidR="00E678F1">
        <w:rPr>
          <w:iCs/>
          <w:sz w:val="18"/>
          <w:szCs w:val="17"/>
        </w:rPr>
        <w:t>.</w:t>
      </w:r>
      <w:r w:rsidR="00880D4D">
        <w:rPr>
          <w:iCs/>
          <w:sz w:val="18"/>
          <w:szCs w:val="17"/>
        </w:rPr>
        <w:t xml:space="preserve"> This can be time consuming and in the case of the electrical nerve stimulation, often uncomfortable. If the atlas can </w:t>
      </w:r>
      <w:r w:rsidR="00E33FEE">
        <w:rPr>
          <w:iCs/>
          <w:sz w:val="18"/>
          <w:szCs w:val="17"/>
        </w:rPr>
        <w:t xml:space="preserve">be demonstrated to </w:t>
      </w:r>
      <w:r w:rsidR="00880D4D">
        <w:rPr>
          <w:iCs/>
          <w:sz w:val="18"/>
          <w:szCs w:val="17"/>
        </w:rPr>
        <w:t xml:space="preserve">offer guidance on the </w:t>
      </w:r>
      <w:proofErr w:type="spellStart"/>
      <w:r w:rsidR="00880D4D">
        <w:rPr>
          <w:iCs/>
          <w:sz w:val="18"/>
          <w:szCs w:val="17"/>
        </w:rPr>
        <w:t>somatotopic</w:t>
      </w:r>
      <w:proofErr w:type="spellEnd"/>
      <w:r w:rsidR="00880D4D">
        <w:rPr>
          <w:iCs/>
          <w:sz w:val="18"/>
          <w:szCs w:val="17"/>
        </w:rPr>
        <w:t xml:space="preserve"> organisation of function from other experiments </w:t>
      </w:r>
      <w:r w:rsidR="00E33FEE">
        <w:rPr>
          <w:iCs/>
          <w:sz w:val="18"/>
          <w:szCs w:val="17"/>
        </w:rPr>
        <w:t xml:space="preserve">or perhaps be used as a spatial prior, then it has potential utility in functional studies. </w:t>
      </w:r>
    </w:p>
    <w:p w14:paraId="38125A37" w14:textId="6311E9CD" w:rsidR="0042679A" w:rsidRDefault="00E33FEE" w:rsidP="00BE21E5">
      <w:pPr>
        <w:widowControl/>
        <w:autoSpaceDE/>
        <w:autoSpaceDN/>
        <w:adjustRightInd/>
        <w:spacing w:after="160" w:line="259" w:lineRule="auto"/>
        <w:jc w:val="both"/>
        <w:rPr>
          <w:iCs/>
          <w:sz w:val="18"/>
          <w:szCs w:val="17"/>
        </w:rPr>
      </w:pPr>
      <w:proofErr w:type="spellStart"/>
      <w:r>
        <w:rPr>
          <w:iCs/>
          <w:sz w:val="18"/>
          <w:szCs w:val="17"/>
        </w:rPr>
        <w:t>Intraneural</w:t>
      </w:r>
      <w:proofErr w:type="spellEnd"/>
      <w:r>
        <w:rPr>
          <w:iCs/>
          <w:sz w:val="18"/>
          <w:szCs w:val="17"/>
        </w:rPr>
        <w:t xml:space="preserve"> </w:t>
      </w:r>
      <w:proofErr w:type="spellStart"/>
      <w:r>
        <w:rPr>
          <w:iCs/>
          <w:sz w:val="18"/>
          <w:szCs w:val="17"/>
        </w:rPr>
        <w:t>Microstimulation</w:t>
      </w:r>
      <w:proofErr w:type="spellEnd"/>
      <w:r>
        <w:rPr>
          <w:iCs/>
          <w:sz w:val="18"/>
          <w:szCs w:val="17"/>
        </w:rPr>
        <w:t xml:space="preserve"> </w:t>
      </w:r>
      <w:r w:rsidR="00B62DDB">
        <w:rPr>
          <w:iCs/>
          <w:sz w:val="18"/>
          <w:szCs w:val="17"/>
        </w:rPr>
        <w:t>(INMS;</w:t>
      </w:r>
      <w:r w:rsidR="00E678F1">
        <w:rPr>
          <w:iCs/>
          <w:sz w:val="18"/>
          <w:szCs w:val="17"/>
        </w:rPr>
        <w:t xml:space="preserve"> </w:t>
      </w:r>
      <w:r w:rsidR="00E678F1">
        <w:rPr>
          <w:iCs/>
          <w:sz w:val="18"/>
          <w:szCs w:val="17"/>
        </w:rPr>
        <w:fldChar w:fldCharType="begin" w:fldLock="1"/>
      </w:r>
      <w:r w:rsidR="00E678F1">
        <w:rPr>
          <w:iCs/>
          <w:sz w:val="18"/>
          <w:szCs w:val="17"/>
        </w:rPr>
        <w:instrText>ADDIN CSL_CITATION {"citationItems":[{"id":"ITEM-1","itemData":{"DOI":"10.1111/j.1748-1716.1980.tb06695.x","ISBN":"0022-3751 (Print)\\n0022-3751 (Linking)","ISSN":"1365201X","PMID":"7234450","abstract":"Intraneural microstimulation (i.n.m.s.) was performed in awake human volunteers, using tungsten micro-electrodes inserted into median and ulnar nerve fascicles supplying the skin of the hand. The same electrodes were used alternatively to record impulse activity from single nerve fibres at the i.n.m.s. sites. Monitoring occasionally, with a proximal electrode, the impulse traffic evoked by i.n.m.s. distally in the same fascicle, established that the stimulation procedure could be made selective enough to activate single myelinated fibres in isolation, while also permitting multifibre recruitment. Monitoring propagated impulses also established that i.n.m.s. of a single myelinated fibre supplying a low-threshold mechanoreceptor in the hand might evoke an elementary sensation. Such sensations were fully endowed with cognitive attributes amenable to psychophysical estimation: quality, magnitude and localized projection. Psychophysical tests were made during i.n.m.s. at intraneural sites where single-unit activity was recorded from classified RA, PC, SA I or SA II mechanoreceptors. Changes in excitability of the nerve fibre of an identified unit, induced by further i.n.m.s., certified that the recorded unit had been stimulated during psychophysical tests. Comparing physical location of the receptive field of a recorded unit and localization of the projected field of the corresponding elementary sensation, revealed that either predicted the other accurately. This further assisted identification of the unit activated by i.n.m.s. The type of a recorded unit and the quality of the elementary sensation evoked by its activation were also reciprocally predictive. RA units evoked intermittent tapping, PC units vibration or tickle and SA I units evoked pressure. SA II units evoked no sensation when activated in isolation. Afferent impulse frequency determined magnitude of pressure in the SA I system, and frequency of vibration in the PC system. In the RA system, stimulation frequency determined frequency of tapping-flutter-vibration sensation at relatively low rates and subjective intensity of sensation at high rates. These findings endorse the concept that quality of sensation is coded in specific sensory systems. Further, they provide novel evidence that sensory quality, magnitude and localization can be exquisitely resolved at cognitive levels on the basis of input initiated in a single mechanoreceptor unit.","author":[{"dropping-particle":"","family":"Torebjörk","given":"H. E.","non-dropping-particle":"","parse-names":false,"suffix":""},{"dropping-particle":"","family":"Ochoa","given":"J. L.","non-dropping-particle":"","parse-names":false,"suffix":""}],"container-title":"Acta Physiologica Scandinavica","id":"ITEM-1","issue":"4","issued":{"date-parts":[["1980"]]},"page":"445-447","title":"Specific sensations evoked by activity in single identified sensory units in man","type":"article-journal","volume":"110"},"uris":["http://www.mendeley.com/documents/?uuid=e78379f4-4209-4914-b9b6-2c2319752598"]},{"id":"ITEM-2","itemData":{"DOI":"10.1016/0006-8993(81)90517-5","ISBN":"0006-8993","ISSN":"00068993","PMID":"7260595","abstract":"A needle microelectrode in the median nerve was used to record impulses from tactile afferent units and to deliver trains of electrical pulses for microstimulation. The findings suggest that the activation of single SA I units produces a sensation of light pressure within a small area located within the receptive field of the unit whereas the activation of RA units seemed to elicit sensations of varying qualities: touch, vibration, and tickle. © 1981.","author":[{"dropping-particle":"","family":"Vallbo","given":"Å B.","non-dropping-particle":"","parse-names":false,"suffix":""}],"container-title":"Brain Research","id":"ITEM-2","issue":"1-2","issued":{"date-parts":[["1981"]]},"page":"359-363","title":"Sensations evoked from the glabrous skin of the human hand by electrical stimulation of unitary mechanosensitive afferents","type":"article-journal","volume":"215"},"uris":["http://www.mendeley.com/documents/?uuid=f291db45-c554-4d79-afc7-4739bdb1688a"]}],"mendeley":{"formattedCitation":"(Torebjörk and Ochoa, 1980; Vallbo, 1981)","manualFormatting":"Torebjörk and Ochoa, 1980; Vallbo, 1981","plainTextFormattedCitation":"(Torebjörk and Ochoa, 1980; Vallbo, 1981)","previouslyFormattedCitation":"(Torebjörk and Ochoa, 1980; Vallbo, 1981)"},"properties":{"noteIndex":0},"schema":"https://github.com/citation-style-language/schema/raw/master/csl-citation.json"}</w:instrText>
      </w:r>
      <w:r w:rsidR="00E678F1">
        <w:rPr>
          <w:iCs/>
          <w:sz w:val="18"/>
          <w:szCs w:val="17"/>
        </w:rPr>
        <w:fldChar w:fldCharType="separate"/>
      </w:r>
      <w:r w:rsidR="00E678F1" w:rsidRPr="00E678F1">
        <w:rPr>
          <w:iCs/>
          <w:noProof/>
          <w:sz w:val="18"/>
          <w:szCs w:val="17"/>
        </w:rPr>
        <w:t>Torebjörk and Ochoa, 1980; Vallbo, 1981</w:t>
      </w:r>
      <w:r w:rsidR="00E678F1">
        <w:rPr>
          <w:iCs/>
          <w:sz w:val="18"/>
          <w:szCs w:val="17"/>
        </w:rPr>
        <w:fldChar w:fldCharType="end"/>
      </w:r>
      <w:r w:rsidR="00B62DDB">
        <w:rPr>
          <w:iCs/>
          <w:sz w:val="18"/>
          <w:szCs w:val="17"/>
        </w:rPr>
        <w:t xml:space="preserve">) </w:t>
      </w:r>
      <w:r>
        <w:rPr>
          <w:iCs/>
          <w:sz w:val="18"/>
          <w:szCs w:val="17"/>
        </w:rPr>
        <w:t xml:space="preserve">is the process </w:t>
      </w:r>
      <w:r w:rsidR="00B62DDB">
        <w:rPr>
          <w:iCs/>
          <w:sz w:val="18"/>
          <w:szCs w:val="17"/>
        </w:rPr>
        <w:t xml:space="preserve">of delivering a microampere-level stimulation to a single </w:t>
      </w:r>
      <w:r w:rsidR="00155ED3">
        <w:rPr>
          <w:iCs/>
          <w:sz w:val="18"/>
          <w:szCs w:val="17"/>
        </w:rPr>
        <w:t>1</w:t>
      </w:r>
      <w:r w:rsidR="00155ED3" w:rsidRPr="004A66F9">
        <w:rPr>
          <w:iCs/>
          <w:sz w:val="18"/>
          <w:szCs w:val="17"/>
          <w:vertAlign w:val="superscript"/>
        </w:rPr>
        <w:t>st</w:t>
      </w:r>
      <w:r w:rsidR="00155ED3">
        <w:rPr>
          <w:iCs/>
          <w:sz w:val="18"/>
          <w:szCs w:val="17"/>
        </w:rPr>
        <w:t xml:space="preserve"> order interneuron</w:t>
      </w:r>
      <w:r w:rsidR="00B62DDB">
        <w:rPr>
          <w:iCs/>
          <w:sz w:val="18"/>
          <w:szCs w:val="17"/>
        </w:rPr>
        <w:t xml:space="preserve"> within an afferent nerve bundle</w:t>
      </w:r>
      <w:r w:rsidR="00155ED3">
        <w:rPr>
          <w:iCs/>
          <w:sz w:val="18"/>
          <w:szCs w:val="17"/>
        </w:rPr>
        <w:t xml:space="preserve">, by inserting a laminated </w:t>
      </w:r>
      <w:r w:rsidR="00B62DDB">
        <w:rPr>
          <w:iCs/>
          <w:sz w:val="18"/>
          <w:szCs w:val="17"/>
        </w:rPr>
        <w:t xml:space="preserve">electrode subcutaneously </w:t>
      </w:r>
      <w:r w:rsidR="00155ED3">
        <w:rPr>
          <w:iCs/>
          <w:sz w:val="18"/>
          <w:szCs w:val="17"/>
        </w:rPr>
        <w:t>and placing the exposed tip into a single axon</w:t>
      </w:r>
      <w:r w:rsidR="00B62DDB">
        <w:rPr>
          <w:iCs/>
          <w:sz w:val="18"/>
          <w:szCs w:val="17"/>
        </w:rPr>
        <w:t>. It allows us to probe haptic touch at the quantal level</w:t>
      </w:r>
      <w:r w:rsidR="00155ED3">
        <w:rPr>
          <w:iCs/>
          <w:sz w:val="18"/>
          <w:szCs w:val="17"/>
        </w:rPr>
        <w:t xml:space="preserve">; </w:t>
      </w:r>
      <w:r w:rsidR="00B62DDB">
        <w:rPr>
          <w:iCs/>
          <w:sz w:val="18"/>
          <w:szCs w:val="17"/>
        </w:rPr>
        <w:t xml:space="preserve">stimulation of the nerve gives and haptic sensation at the site of the mechanoreceptor and a functional response in the somatosensory cortex </w:t>
      </w:r>
      <w:r w:rsidR="00E678F1">
        <w:rPr>
          <w:iCs/>
          <w:sz w:val="18"/>
          <w:szCs w:val="17"/>
        </w:rPr>
        <w:fldChar w:fldCharType="begin" w:fldLock="1"/>
      </w:r>
      <w:r w:rsidR="00E678F1">
        <w:rPr>
          <w:iCs/>
          <w:sz w:val="18"/>
          <w:szCs w:val="17"/>
        </w:rPr>
        <w:instrText>ADDIN CSL_CITATION {"citationItems":[{"id":"ITEM-1","itemData":{"author":[{"dropping-particle":"","family":"Trulsson","given":"Mats","non-dropping-particle":"","parse-names":false,"suffix":""},{"dropping-particle":"","family":"Francis","given":"Susan T","non-dropping-particle":"","parse-names":false,"suffix":""},{"dropping-particle":"","family":"Kelly","given":"Edward F","non-dropping-particle":"","parse-names":false,"suffix":""},{"dropping-particle":"","family":"Westling","given":"Göran","non-dropping-particle":"","parse-names":false,"suffix":""},{"dropping-particle":"","family":"Bowtell","given":"Richard","non-dropping-particle":"","parse-names":false,"suffix":""},{"dropping-particle":"","family":"McGlone","given":"Francis","non-dropping-particle":"","parse-names":false,"suffix":""}],"container-title":"Neuroimage","id":"ITEM-1","issue":"4","issued":{"date-parts":[["2001"]]},"page":"613-622","publisher":"Elsevier","title":"Cortical responses to single mechanoreceptive afferent microstimulation revealed with fMRI","type":"article-journal","volume":"13"},"uris":["http://www.mendeley.com/documents/?uuid=f0e9e767-c2d2-4ec6-886d-c717b9501421"]}],"mendeley":{"formattedCitation":"(Trulsson et al., 2001)","plainTextFormattedCitation":"(Trulsson et al., 2001)","previouslyFormattedCitation":"(Trulsson et al., 2001)"},"properties":{"noteIndex":0},"schema":"https://github.com/citation-style-language/schema/raw/master/csl-citation.json"}</w:instrText>
      </w:r>
      <w:r w:rsidR="00E678F1">
        <w:rPr>
          <w:iCs/>
          <w:sz w:val="18"/>
          <w:szCs w:val="17"/>
        </w:rPr>
        <w:fldChar w:fldCharType="separate"/>
      </w:r>
      <w:r w:rsidR="00E678F1" w:rsidRPr="00E678F1">
        <w:rPr>
          <w:iCs/>
          <w:noProof/>
          <w:sz w:val="18"/>
          <w:szCs w:val="17"/>
        </w:rPr>
        <w:t>(Trulsson et al., 2001)</w:t>
      </w:r>
      <w:r w:rsidR="00E678F1">
        <w:rPr>
          <w:iCs/>
          <w:sz w:val="18"/>
          <w:szCs w:val="17"/>
        </w:rPr>
        <w:fldChar w:fldCharType="end"/>
      </w:r>
      <w:r w:rsidR="00B62DDB">
        <w:rPr>
          <w:iCs/>
          <w:sz w:val="18"/>
          <w:szCs w:val="17"/>
        </w:rPr>
        <w:t xml:space="preserve">. </w:t>
      </w:r>
      <w:r w:rsidR="00155ED3">
        <w:rPr>
          <w:iCs/>
          <w:sz w:val="18"/>
          <w:szCs w:val="17"/>
        </w:rPr>
        <w:t>It has been shown that in an fMRI study where participants when INMS of the median nerve at 7.0 T and had their digits mapped using a travelling wave paradigm that the areas of maximal functional activation occurred within the expected digit areas</w:t>
      </w:r>
      <w:r w:rsidR="00E678F1">
        <w:rPr>
          <w:iCs/>
          <w:sz w:val="18"/>
          <w:szCs w:val="17"/>
        </w:rPr>
        <w:t xml:space="preserve"> </w:t>
      </w:r>
      <w:r w:rsidR="00E678F1">
        <w:rPr>
          <w:iCs/>
          <w:sz w:val="18"/>
          <w:szCs w:val="17"/>
        </w:rPr>
        <w:fldChar w:fldCharType="begin" w:fldLock="1"/>
      </w:r>
      <w:r w:rsidR="00E678F1">
        <w:rPr>
          <w:iCs/>
          <w:sz w:val="18"/>
          <w:szCs w:val="17"/>
        </w:rPr>
        <w:instrText>ADDIN CSL_CITATION {"citationItems":[{"id":"ITEM-1","itemData":{"author":[{"dropping-particle":"","family":"Sanchez Panchuelo","given":"Rosa Maria","non-dropping-particle":"","parse-names":false,"suffix":""},{"dropping-particle":"","family":"Ackerley","given":"Rochelle","non-dropping-particle":"","parse-names":false,"suffix":""},{"dropping-particle":"","family":"Glover","given":"Paul M","non-dropping-particle":"","parse-names":false,"suffix":""},{"dropping-particle":"","family":"Bowtell","given":"Richard W","non-dropping-particle":"","parse-names":false,"suffix":""},{"dropping-particle":"","family":"Wessberg","given":"Johan","non-dropping-particle":"","parse-names":false,"suffix":""},{"dropping-particle":"","family":"Francis","given":"Susan T","non-dropping-particle":"","parse-names":false,"suffix":""},{"dropping-particle":"","family":"McGlone","given":"Francis","non-dropping-particle":"","parse-names":false,"suffix":""}],"container-title":"eLife","id":"ITEM-1","issued":{"date-parts":[["2016"]]},"page":"e12812","publisher":"eLife Sciences Publications Limited","title":"Mapping quantal touch using 7 Tesla functional magnetic resonance imaging and single-unit intraneural microstimulation","type":"article-journal","volume":"5"},"uris":["http://www.mendeley.com/documents/?uuid=2af41e12-0ea8-4656-94ac-eefa27da6e55"]}],"mendeley":{"formattedCitation":"(Sanchez Panchuelo et al., 2016)","plainTextFormattedCitation":"(Sanchez Panchuelo et al., 2016)","previouslyFormattedCitation":"(Sanchez Panchuelo et al., 2016)"},"properties":{"noteIndex":0},"schema":"https://github.com/citation-style-language/schema/raw/master/csl-citation.json"}</w:instrText>
      </w:r>
      <w:r w:rsidR="00E678F1">
        <w:rPr>
          <w:iCs/>
          <w:sz w:val="18"/>
          <w:szCs w:val="17"/>
        </w:rPr>
        <w:fldChar w:fldCharType="separate"/>
      </w:r>
      <w:r w:rsidR="00E678F1" w:rsidRPr="00E678F1">
        <w:rPr>
          <w:iCs/>
          <w:noProof/>
          <w:sz w:val="18"/>
          <w:szCs w:val="17"/>
        </w:rPr>
        <w:t>(Sanchez Panchuelo et al., 2016)</w:t>
      </w:r>
      <w:r w:rsidR="00E678F1">
        <w:rPr>
          <w:iCs/>
          <w:sz w:val="18"/>
          <w:szCs w:val="17"/>
        </w:rPr>
        <w:fldChar w:fldCharType="end"/>
      </w:r>
      <w:r w:rsidR="00155ED3">
        <w:rPr>
          <w:iCs/>
          <w:sz w:val="18"/>
          <w:szCs w:val="17"/>
        </w:rPr>
        <w:t>. We have also recently demonstrated that the stimulation of a single 1</w:t>
      </w:r>
      <w:r w:rsidR="00155ED3" w:rsidRPr="004A66F9">
        <w:rPr>
          <w:iCs/>
          <w:sz w:val="18"/>
          <w:szCs w:val="17"/>
          <w:vertAlign w:val="superscript"/>
        </w:rPr>
        <w:t>st</w:t>
      </w:r>
      <w:r w:rsidR="00155ED3">
        <w:rPr>
          <w:iCs/>
          <w:sz w:val="18"/>
          <w:szCs w:val="17"/>
        </w:rPr>
        <w:t xml:space="preserve"> order interneuron </w:t>
      </w:r>
      <w:r w:rsidR="009B70C6">
        <w:rPr>
          <w:iCs/>
          <w:sz w:val="18"/>
          <w:szCs w:val="17"/>
        </w:rPr>
        <w:t xml:space="preserve">reliably </w:t>
      </w:r>
      <w:r w:rsidR="00155ED3">
        <w:rPr>
          <w:iCs/>
          <w:sz w:val="18"/>
          <w:szCs w:val="17"/>
        </w:rPr>
        <w:t>induces a reduction</w:t>
      </w:r>
      <w:r w:rsidR="009B70C6">
        <w:rPr>
          <w:iCs/>
          <w:sz w:val="18"/>
          <w:szCs w:val="17"/>
        </w:rPr>
        <w:t xml:space="preserve"> neural oscillatory power</w:t>
      </w:r>
      <w:r w:rsidR="00155ED3">
        <w:rPr>
          <w:iCs/>
          <w:sz w:val="18"/>
          <w:szCs w:val="17"/>
        </w:rPr>
        <w:t xml:space="preserve"> </w:t>
      </w:r>
      <w:r w:rsidR="009B70C6">
        <w:rPr>
          <w:iCs/>
          <w:sz w:val="18"/>
          <w:szCs w:val="17"/>
        </w:rPr>
        <w:t>in S1 in</w:t>
      </w:r>
      <w:r w:rsidR="00155ED3">
        <w:rPr>
          <w:iCs/>
          <w:sz w:val="18"/>
          <w:szCs w:val="17"/>
        </w:rPr>
        <w:t xml:space="preserve"> </w:t>
      </w:r>
      <w:r w:rsidR="009B70C6">
        <w:rPr>
          <w:iCs/>
          <w:sz w:val="18"/>
          <w:szCs w:val="17"/>
        </w:rPr>
        <w:t xml:space="preserve">the beta (13-30 Hz) band </w:t>
      </w:r>
      <w:r w:rsidR="00E678F1">
        <w:rPr>
          <w:iCs/>
          <w:sz w:val="18"/>
          <w:szCs w:val="17"/>
        </w:rPr>
        <w:fldChar w:fldCharType="begin" w:fldLock="1"/>
      </w:r>
      <w:r w:rsidR="00D07606">
        <w:rPr>
          <w:iCs/>
          <w:sz w:val="18"/>
          <w:szCs w:val="17"/>
        </w:rPr>
        <w:instrText>ADDIN CSL_CITATION {"citationItems":[{"id":"ITEM-1","itemData":{"DOI":"10.1016/j.neuroimage.2019.01.017","ISSN":"10538119","author":[{"dropping-particle":"","family":"O'Neill","given":"George C.","non-dropping-particle":"","parse-names":false,"suffix":""},{"dropping-particle":"","family":"Watkins","given":"Roger H.","non-dropping-particle":"","parse-names":false,"suffix":""},{"dropping-particle":"","family":"Ackerley","given":"Rochelle","non-dropping-particle":"","parse-names":false,"suffix":""},{"dropping-particle":"","family":"Barratt","given":"Eleanor L.","non-dropping-particle":"","parse-names":false,"suffix":""},{"dropping-particle":"","family":"Sengupta","given":"Ayan","non-dropping-particle":"","parse-names":false,"suffix":""},{"dropping-particle":"","family":"Asghar","given":"Michael","non-dropping-particle":"","parse-names":false,"suffix":""},{"dropping-particle":"","family":"Sanchez Panchuelo","given":"Rosa Maria","non-dropping-particle":"","parse-names":false,"suffix":""},{"dropping-particle":"","family":"Brookes","given":"Matthew J.","non-dropping-particle":"","parse-names":false,"suffix":""},{"dropping-particle":"","family":"Glover","given":"Paul M.","non-dropping-particle":"","parse-names":false,"suffix":""},{"dropping-particle":"","family":"Wessberg","given":"Johan","non-dropping-particle":"","parse-names":false,"suffix":""},{"dropping-particle":"","family":"Francis","given":"Susan T.","non-dropping-particle":"","parse-names":false,"suffix":""}],"container-title":"NeuroImage","id":"ITEM-1","issued":{"date-parts":[["2019","4"]]},"page":"329-340","title":"Imaging human cortical responses to intraneural microstimulation using magnetoencephalography","type":"article-journal","volume":"189"},"uris":["http://www.mendeley.com/documents/?uuid=c16826be-64f4-472e-80a0-8a39bbd683fb"]}],"mendeley":{"formattedCitation":"(O’Neill et al., 2019)","plainTextFormattedCitation":"(O’Neill et al., 2019)","previouslyFormattedCitation":"(O’Neill et al., 2019)"},"properties":{"noteIndex":0},"schema":"https://github.com/citation-style-language/schema/raw/master/csl-citation.json"}</w:instrText>
      </w:r>
      <w:r w:rsidR="00E678F1">
        <w:rPr>
          <w:iCs/>
          <w:sz w:val="18"/>
          <w:szCs w:val="17"/>
        </w:rPr>
        <w:fldChar w:fldCharType="separate"/>
      </w:r>
      <w:r w:rsidR="00D07606" w:rsidRPr="00D07606">
        <w:rPr>
          <w:iCs/>
          <w:noProof/>
          <w:sz w:val="18"/>
          <w:szCs w:val="17"/>
        </w:rPr>
        <w:t>(O’Neill et al., 2019)</w:t>
      </w:r>
      <w:r w:rsidR="00E678F1">
        <w:rPr>
          <w:iCs/>
          <w:sz w:val="18"/>
          <w:szCs w:val="17"/>
        </w:rPr>
        <w:fldChar w:fldCharType="end"/>
      </w:r>
      <w:r w:rsidR="009B70C6">
        <w:rPr>
          <w:iCs/>
          <w:sz w:val="18"/>
          <w:szCs w:val="17"/>
        </w:rPr>
        <w:t xml:space="preserve">. </w:t>
      </w:r>
      <w:r w:rsidR="00C70FAC">
        <w:rPr>
          <w:iCs/>
          <w:sz w:val="18"/>
          <w:szCs w:val="17"/>
        </w:rPr>
        <w:t>However,</w:t>
      </w:r>
      <w:r w:rsidR="009B70C6">
        <w:rPr>
          <w:iCs/>
          <w:sz w:val="18"/>
          <w:szCs w:val="17"/>
        </w:rPr>
        <w:t xml:space="preserve"> in that study we did not have the digit maps to corroborate that these beta oscillations map to the specific digits. In this mini study, we shall show that</w:t>
      </w:r>
      <w:r w:rsidR="0000313D">
        <w:rPr>
          <w:iCs/>
          <w:sz w:val="18"/>
          <w:szCs w:val="17"/>
        </w:rPr>
        <w:t xml:space="preserve"> the</w:t>
      </w:r>
      <w:r w:rsidR="009B70C6">
        <w:rPr>
          <w:iCs/>
          <w:sz w:val="18"/>
          <w:szCs w:val="17"/>
        </w:rPr>
        <w:t xml:space="preserve"> atlas suggests that beta oscillations which originate to receptive fields in </w:t>
      </w:r>
      <w:r w:rsidR="00E678F1">
        <w:rPr>
          <w:iCs/>
          <w:sz w:val="18"/>
          <w:szCs w:val="17"/>
        </w:rPr>
        <w:t xml:space="preserve">different </w:t>
      </w:r>
      <w:r w:rsidR="009B70C6">
        <w:rPr>
          <w:iCs/>
          <w:sz w:val="18"/>
          <w:szCs w:val="17"/>
        </w:rPr>
        <w:t>digits are</w:t>
      </w:r>
      <w:r w:rsidR="00534F03">
        <w:rPr>
          <w:iCs/>
          <w:sz w:val="18"/>
          <w:szCs w:val="17"/>
        </w:rPr>
        <w:t xml:space="preserve"> </w:t>
      </w:r>
      <w:r w:rsidR="00FB1375">
        <w:rPr>
          <w:iCs/>
          <w:sz w:val="18"/>
          <w:szCs w:val="17"/>
        </w:rPr>
        <w:t>separable</w:t>
      </w:r>
      <w:r w:rsidR="00534F03">
        <w:rPr>
          <w:iCs/>
          <w:sz w:val="18"/>
          <w:szCs w:val="17"/>
        </w:rPr>
        <w:t>.</w:t>
      </w:r>
    </w:p>
    <w:p w14:paraId="3B5AF27C" w14:textId="5774680A" w:rsidR="00C16E49" w:rsidRPr="004A66F9" w:rsidRDefault="00C16E49" w:rsidP="00BE21E5">
      <w:pPr>
        <w:widowControl/>
        <w:autoSpaceDE/>
        <w:autoSpaceDN/>
        <w:adjustRightInd/>
        <w:spacing w:after="160" w:line="259" w:lineRule="auto"/>
        <w:jc w:val="both"/>
        <w:rPr>
          <w:i/>
          <w:iCs/>
          <w:sz w:val="18"/>
          <w:szCs w:val="17"/>
        </w:rPr>
      </w:pPr>
      <w:r w:rsidRPr="004A66F9">
        <w:rPr>
          <w:i/>
          <w:iCs/>
          <w:sz w:val="18"/>
          <w:szCs w:val="17"/>
        </w:rPr>
        <w:t>Methods</w:t>
      </w:r>
    </w:p>
    <w:p w14:paraId="5888F5D0" w14:textId="03015556" w:rsidR="006D3ED1" w:rsidRDefault="00534F03" w:rsidP="00BE21E5">
      <w:pPr>
        <w:widowControl/>
        <w:autoSpaceDE/>
        <w:autoSpaceDN/>
        <w:adjustRightInd/>
        <w:spacing w:after="160" w:line="259" w:lineRule="auto"/>
        <w:jc w:val="both"/>
        <w:rPr>
          <w:bCs/>
          <w:iCs/>
          <w:sz w:val="18"/>
          <w:szCs w:val="17"/>
        </w:rPr>
      </w:pPr>
      <w:r>
        <w:rPr>
          <w:bCs/>
          <w:iCs/>
          <w:sz w:val="18"/>
          <w:szCs w:val="17"/>
        </w:rPr>
        <w:t xml:space="preserve">The datasets </w:t>
      </w:r>
      <w:r w:rsidR="00FB1375">
        <w:rPr>
          <w:bCs/>
          <w:iCs/>
          <w:sz w:val="18"/>
          <w:szCs w:val="17"/>
        </w:rPr>
        <w:t xml:space="preserve">and </w:t>
      </w:r>
      <w:r w:rsidR="00CC15F7">
        <w:rPr>
          <w:bCs/>
          <w:iCs/>
          <w:sz w:val="18"/>
          <w:szCs w:val="17"/>
        </w:rPr>
        <w:t>experimental</w:t>
      </w:r>
      <w:r w:rsidR="00FB1375">
        <w:rPr>
          <w:bCs/>
          <w:iCs/>
          <w:sz w:val="18"/>
          <w:szCs w:val="17"/>
        </w:rPr>
        <w:t xml:space="preserve"> methods have been presented in a previous stud</w:t>
      </w:r>
      <w:r w:rsidR="00607DCD">
        <w:rPr>
          <w:bCs/>
          <w:iCs/>
          <w:sz w:val="18"/>
          <w:szCs w:val="17"/>
        </w:rPr>
        <w:t>y</w:t>
      </w:r>
      <w:r w:rsidR="00FB1375">
        <w:rPr>
          <w:bCs/>
          <w:iCs/>
          <w:sz w:val="18"/>
          <w:szCs w:val="17"/>
        </w:rPr>
        <w:t xml:space="preserve"> </w:t>
      </w:r>
      <w:r w:rsidR="00607DCD">
        <w:rPr>
          <w:bCs/>
          <w:iCs/>
          <w:sz w:val="18"/>
          <w:szCs w:val="17"/>
        </w:rPr>
        <w:fldChar w:fldCharType="begin" w:fldLock="1"/>
      </w:r>
      <w:r w:rsidR="00D07606">
        <w:rPr>
          <w:bCs/>
          <w:iCs/>
          <w:sz w:val="18"/>
          <w:szCs w:val="17"/>
        </w:rPr>
        <w:instrText>ADDIN CSL_CITATION {"citationItems":[{"id":"ITEM-1","itemData":{"DOI":"10.1016/j.neuroimage.2019.01.017","ISSN":"10538119","author":[{"dropping-particle":"","family":"O'Neill","given":"George C.","non-dropping-particle":"","parse-names":false,"suffix":""},{"dropping-particle":"","family":"Watkins","given":"Roger H.","non-dropping-particle":"","parse-names":false,"suffix":""},{"dropping-particle":"","family":"Ackerley","given":"Rochelle","non-dropping-particle":"","parse-names":false,"suffix":""},{"dropping-particle":"","family":"Barratt","given":"Eleanor L.","non-dropping-particle":"","parse-names":false,"suffix":""},{"dropping-particle":"","family":"Sengupta","given":"Ayan","non-dropping-particle":"","parse-names":false,"suffix":""},{"dropping-particle":"","family":"Asghar","given":"Michael","non-dropping-particle":"","parse-names":false,"suffix":""},{"dropping-particle":"","family":"Sanchez Panchuelo","given":"Rosa Maria","non-dropping-particle":"","parse-names":false,"suffix":""},{"dropping-particle":"","family":"Brookes","given":"Matthew J.","non-dropping-particle":"","parse-names":false,"suffix":""},{"dropping-particle":"","family":"Glover","given":"Paul M.","non-dropping-particle":"","parse-names":false,"suffix":""},{"dropping-particle":"","family":"Wessberg","given":"Johan","non-dropping-particle":"","parse-names":false,"suffix":""},{"dropping-particle":"","family":"Francis","given":"Susan T.","non-dropping-particle":"","parse-names":false,"suffix":""}],"container-title":"NeuroImage","id":"ITEM-1","issued":{"date-parts":[["2019","4"]]},"page":"329-340","title":"Imaging human cortical responses to intraneural microstimulation using magnetoencephalography","type":"article-journal","volume":"189"},"uris":["http://www.mendeley.com/documents/?uuid=c16826be-64f4-472e-80a0-8a39bbd683fb"]}],"mendeley":{"formattedCitation":"(O’Neill et al., 2019)","plainTextFormattedCitation":"(O’Neill et al., 2019)","previouslyFormattedCitation":"(O’Neill et al., 2019)"},"properties":{"noteIndex":0},"schema":"https://github.com/citation-style-language/schema/raw/master/csl-citation.json"}</w:instrText>
      </w:r>
      <w:r w:rsidR="00607DCD">
        <w:rPr>
          <w:bCs/>
          <w:iCs/>
          <w:sz w:val="18"/>
          <w:szCs w:val="17"/>
        </w:rPr>
        <w:fldChar w:fldCharType="separate"/>
      </w:r>
      <w:r w:rsidR="00D07606" w:rsidRPr="00D07606">
        <w:rPr>
          <w:bCs/>
          <w:iCs/>
          <w:noProof/>
          <w:sz w:val="18"/>
          <w:szCs w:val="17"/>
        </w:rPr>
        <w:t>(O’Neill et al., 2019)</w:t>
      </w:r>
      <w:r w:rsidR="00607DCD">
        <w:rPr>
          <w:bCs/>
          <w:iCs/>
          <w:sz w:val="18"/>
          <w:szCs w:val="17"/>
        </w:rPr>
        <w:fldChar w:fldCharType="end"/>
      </w:r>
      <w:r w:rsidR="00607DCD">
        <w:rPr>
          <w:bCs/>
          <w:iCs/>
          <w:sz w:val="18"/>
          <w:szCs w:val="17"/>
        </w:rPr>
        <w:t>,</w:t>
      </w:r>
      <w:r w:rsidR="00997191">
        <w:rPr>
          <w:bCs/>
          <w:iCs/>
          <w:sz w:val="18"/>
          <w:szCs w:val="17"/>
        </w:rPr>
        <w:t xml:space="preserve"> and so an abridged description</w:t>
      </w:r>
      <w:r w:rsidR="00607DCD">
        <w:rPr>
          <w:bCs/>
          <w:iCs/>
          <w:sz w:val="18"/>
          <w:szCs w:val="17"/>
        </w:rPr>
        <w:t xml:space="preserve"> of the data and </w:t>
      </w:r>
      <w:r w:rsidR="00425771">
        <w:rPr>
          <w:bCs/>
          <w:iCs/>
          <w:sz w:val="18"/>
          <w:szCs w:val="17"/>
        </w:rPr>
        <w:t>processing methods follow. In this subset of the data</w:t>
      </w:r>
      <w:r w:rsidR="00006050">
        <w:rPr>
          <w:bCs/>
          <w:iCs/>
          <w:sz w:val="18"/>
          <w:szCs w:val="17"/>
        </w:rPr>
        <w:t>,</w:t>
      </w:r>
      <w:r w:rsidR="00425771">
        <w:rPr>
          <w:bCs/>
          <w:iCs/>
          <w:sz w:val="18"/>
          <w:szCs w:val="17"/>
        </w:rPr>
        <w:t xml:space="preserve"> </w:t>
      </w:r>
      <w:r w:rsidR="00B13E00">
        <w:rPr>
          <w:bCs/>
          <w:iCs/>
          <w:sz w:val="18"/>
          <w:szCs w:val="17"/>
        </w:rPr>
        <w:t xml:space="preserve">3 </w:t>
      </w:r>
      <w:r w:rsidR="00425771">
        <w:rPr>
          <w:bCs/>
          <w:iCs/>
          <w:sz w:val="18"/>
          <w:szCs w:val="17"/>
        </w:rPr>
        <w:t xml:space="preserve">participants volunteered to undergo a </w:t>
      </w:r>
      <w:proofErr w:type="spellStart"/>
      <w:r w:rsidR="00425771">
        <w:rPr>
          <w:bCs/>
          <w:iCs/>
          <w:sz w:val="18"/>
          <w:szCs w:val="17"/>
        </w:rPr>
        <w:t>microneurography</w:t>
      </w:r>
      <w:proofErr w:type="spellEnd"/>
      <w:r w:rsidR="00425771">
        <w:rPr>
          <w:bCs/>
          <w:iCs/>
          <w:sz w:val="18"/>
          <w:szCs w:val="17"/>
        </w:rPr>
        <w:t xml:space="preserve"> </w:t>
      </w:r>
      <w:r w:rsidR="00AE5EF3">
        <w:rPr>
          <w:bCs/>
          <w:iCs/>
          <w:sz w:val="18"/>
          <w:szCs w:val="17"/>
        </w:rPr>
        <w:t>of the left median nerve</w:t>
      </w:r>
      <w:r w:rsidR="002E532F">
        <w:rPr>
          <w:bCs/>
          <w:iCs/>
          <w:sz w:val="18"/>
          <w:szCs w:val="17"/>
        </w:rPr>
        <w:t xml:space="preserve"> using an in-house </w:t>
      </w:r>
      <w:proofErr w:type="spellStart"/>
      <w:r w:rsidR="002E532F">
        <w:rPr>
          <w:bCs/>
          <w:iCs/>
          <w:sz w:val="18"/>
          <w:szCs w:val="17"/>
        </w:rPr>
        <w:t>microneurograph</w:t>
      </w:r>
      <w:proofErr w:type="spellEnd"/>
      <w:r w:rsidR="002E532F">
        <w:rPr>
          <w:bCs/>
          <w:iCs/>
          <w:sz w:val="18"/>
          <w:szCs w:val="17"/>
        </w:rPr>
        <w:t xml:space="preserve"> </w:t>
      </w:r>
      <w:r w:rsidR="00E678F1">
        <w:rPr>
          <w:bCs/>
          <w:iCs/>
          <w:sz w:val="18"/>
          <w:szCs w:val="17"/>
        </w:rPr>
        <w:fldChar w:fldCharType="begin" w:fldLock="1"/>
      </w:r>
      <w:r w:rsidR="00E678F1">
        <w:rPr>
          <w:bCs/>
          <w:iCs/>
          <w:sz w:val="18"/>
          <w:szCs w:val="17"/>
        </w:rPr>
        <w:instrText>ADDIN CSL_CITATION {"citationItems":[{"id":"ITEM-1","itemData":{"DOI":"10.1016/j.jneumeth.2017.07.016","ISSN":"1872678X","abstract":"© 2017 The Author(s) Background Intra-neural microstimulation (INMS) is a technique that allows the precise delivery of low-current electrical pulses into human peripheral nerves. Single unit INMS can be used to stimulate individual afferent nerve fibres during microneurography. Combining this with neuroimaging allows the unique monitoring of central nervous system activation in response to unitary, controlled tactile input, with functional magnetic resonance imaging (fMRI) providing exquisite spatial localisation of brain activity and magnetoencephalography (MEG) high temporal resolution. New method INMS systems suitable for use within electrophysiology laboratories have been available for many years. We describe an INMS system specifically designed to provide compatibility with both ultra-high field (7 T) fMRI and MEG. Numerous technical and safety issues are addressed. The system is fully analogue, allowing for arbitrary frequency and amplitude INMS stimulation. Results Unitary recordings obtained within both the MRI and MEG screened-room environments are comparable with those obtained in ‘clean’ electrophysiology recording environments. Single unit INMS (current &lt;7 μA, 200 μs pulses) of individual mechanoreceptive afferents produces appropriate and robust responses during fMRI and MEG. Comparison with existing method(s) This custom-built MRI- and MEG-compatible stimulator overcomes issues with existing INMS approaches; it allows well-controlled switching between recording and stimulus mode, prevents electrical shocks because of long cable lengths, permits unlimited patterns of stimulation, and provides a system with improved work-flow and participant comfort. Conclusions We demonstrate that the requirements for an INMS-integrated system, which can be used with both fMRI and MEG imaging systems, have been fully met.","author":[{"dropping-particle":"","family":"Glover","given":"P.M.","non-dropping-particle":"","parse-names":false,"suffix":""},{"dropping-particle":"","family":"Watkins","given":"R.H.","non-dropping-particle":"","parse-names":false,"suffix":""},{"dropping-particle":"","family":"O'Neill","given":"G.C.","non-dropping-particle":"","parse-names":false,"suffix":""},{"dropping-particle":"","family":"Ackerley","given":"R.","non-dropping-particle":"","parse-names":false,"suffix":""},{"dropping-particle":"","family":"Sanchez-Panchuelo","given":"R.","non-dropping-particle":"","parse-names":false,"suffix":""},{"dropping-particle":"","family":"McGlone","given":"F.","non-dropping-particle":"","parse-names":false,"suffix":""},{"dropping-particle":"","family":"Brookes","given":"M.J.","non-dropping-particle":"","parse-names":false,"suffix":""},{"dropping-particle":"","family":"Wessberg","given":"J.","non-dropping-particle":"","parse-names":false,"suffix":""},{"dropping-particle":"","family":"Francis","given":"S.T.","non-dropping-particle":"","parse-names":false,"suffix":""}],"container-title":"Journal of Neuroscience Methods","id":"ITEM-1","issued":{"date-parts":[["2017"]]},"title":"An intra-neural microstimulation system for ultra-high field magnetic resonance imaging and magnetoencephalography","type":"article-journal","volume":"290"},"uris":["http://www.mendeley.com/documents/?uuid=3562793f-d4d0-3f55-8dd2-2a483a6c5226"]}],"mendeley":{"formattedCitation":"(Glover et al., 2017)","plainTextFormattedCitation":"(Glover et al., 2017)","previouslyFormattedCitation":"(Glover et al., 2017)"},"properties":{"noteIndex":0},"schema":"https://github.com/citation-style-language/schema/raw/master/csl-citation.json"}</w:instrText>
      </w:r>
      <w:r w:rsidR="00E678F1">
        <w:rPr>
          <w:bCs/>
          <w:iCs/>
          <w:sz w:val="18"/>
          <w:szCs w:val="17"/>
        </w:rPr>
        <w:fldChar w:fldCharType="separate"/>
      </w:r>
      <w:r w:rsidR="00E678F1" w:rsidRPr="00E678F1">
        <w:rPr>
          <w:bCs/>
          <w:iCs/>
          <w:noProof/>
          <w:sz w:val="18"/>
          <w:szCs w:val="17"/>
        </w:rPr>
        <w:t>(Glover et al., 2017)</w:t>
      </w:r>
      <w:r w:rsidR="00E678F1">
        <w:rPr>
          <w:bCs/>
          <w:iCs/>
          <w:sz w:val="18"/>
          <w:szCs w:val="17"/>
        </w:rPr>
        <w:fldChar w:fldCharType="end"/>
      </w:r>
      <w:r w:rsidR="00AE5EF3">
        <w:rPr>
          <w:bCs/>
          <w:iCs/>
          <w:sz w:val="18"/>
          <w:szCs w:val="17"/>
        </w:rPr>
        <w:t xml:space="preserve">. </w:t>
      </w:r>
      <w:r w:rsidR="003367C8">
        <w:rPr>
          <w:bCs/>
          <w:iCs/>
          <w:sz w:val="18"/>
          <w:szCs w:val="17"/>
        </w:rPr>
        <w:t xml:space="preserve">When it had been confirmed that </w:t>
      </w:r>
      <w:r w:rsidR="00DD77F3">
        <w:rPr>
          <w:bCs/>
          <w:iCs/>
          <w:sz w:val="18"/>
          <w:szCs w:val="17"/>
        </w:rPr>
        <w:t>the spike discharge</w:t>
      </w:r>
      <w:r w:rsidR="003367C8">
        <w:rPr>
          <w:bCs/>
          <w:iCs/>
          <w:sz w:val="18"/>
          <w:szCs w:val="17"/>
        </w:rPr>
        <w:t xml:space="preserve"> </w:t>
      </w:r>
      <w:r w:rsidR="004F009B">
        <w:rPr>
          <w:bCs/>
          <w:iCs/>
          <w:sz w:val="18"/>
          <w:szCs w:val="17"/>
        </w:rPr>
        <w:t xml:space="preserve">from a </w:t>
      </w:r>
      <w:r w:rsidR="003367C8">
        <w:rPr>
          <w:bCs/>
          <w:iCs/>
          <w:sz w:val="18"/>
          <w:szCs w:val="17"/>
        </w:rPr>
        <w:t xml:space="preserve">single mechanoreceptor in the left </w:t>
      </w:r>
      <w:r w:rsidR="004F009B">
        <w:rPr>
          <w:bCs/>
          <w:iCs/>
          <w:sz w:val="18"/>
          <w:szCs w:val="17"/>
        </w:rPr>
        <w:t xml:space="preserve">hand </w:t>
      </w:r>
      <w:r w:rsidR="003367C8">
        <w:rPr>
          <w:bCs/>
          <w:iCs/>
          <w:sz w:val="18"/>
          <w:szCs w:val="17"/>
        </w:rPr>
        <w:t>was being picked up by the electrode</w:t>
      </w:r>
      <w:r w:rsidR="004F009B">
        <w:rPr>
          <w:bCs/>
          <w:iCs/>
          <w:sz w:val="18"/>
          <w:szCs w:val="17"/>
        </w:rPr>
        <w:t xml:space="preserve">, </w:t>
      </w:r>
      <w:r w:rsidR="00BF3E1A">
        <w:rPr>
          <w:bCs/>
          <w:iCs/>
          <w:sz w:val="18"/>
          <w:szCs w:val="17"/>
        </w:rPr>
        <w:t xml:space="preserve">a spike train (60 Hz, 1 s) long </w:t>
      </w:r>
      <w:r w:rsidR="001C2567">
        <w:rPr>
          <w:bCs/>
          <w:iCs/>
          <w:sz w:val="18"/>
          <w:szCs w:val="17"/>
        </w:rPr>
        <w:t>was delivered</w:t>
      </w:r>
      <w:r w:rsidR="003B78F3">
        <w:rPr>
          <w:bCs/>
          <w:iCs/>
          <w:sz w:val="18"/>
          <w:szCs w:val="17"/>
        </w:rPr>
        <w:t xml:space="preserve"> down the same electrode</w:t>
      </w:r>
      <w:r w:rsidR="001C2567">
        <w:rPr>
          <w:bCs/>
          <w:iCs/>
          <w:sz w:val="18"/>
          <w:szCs w:val="17"/>
        </w:rPr>
        <w:t xml:space="preserve"> at 1 µA</w:t>
      </w:r>
      <w:r w:rsidR="003B78F3">
        <w:rPr>
          <w:bCs/>
          <w:iCs/>
          <w:sz w:val="18"/>
          <w:szCs w:val="17"/>
        </w:rPr>
        <w:t xml:space="preserve">, with </w:t>
      </w:r>
      <w:r w:rsidR="001C2567">
        <w:rPr>
          <w:bCs/>
          <w:iCs/>
          <w:sz w:val="18"/>
          <w:szCs w:val="17"/>
        </w:rPr>
        <w:t>the current increase</w:t>
      </w:r>
      <w:r w:rsidR="003B78F3">
        <w:rPr>
          <w:bCs/>
          <w:iCs/>
          <w:sz w:val="18"/>
          <w:szCs w:val="17"/>
        </w:rPr>
        <w:t>d</w:t>
      </w:r>
      <w:r w:rsidR="001C2567">
        <w:rPr>
          <w:bCs/>
          <w:iCs/>
          <w:sz w:val="18"/>
          <w:szCs w:val="17"/>
        </w:rPr>
        <w:t xml:space="preserve"> in 0.1 µA steps until a sensation was detected by the participant. </w:t>
      </w:r>
      <w:r w:rsidR="003B78F3">
        <w:rPr>
          <w:bCs/>
          <w:iCs/>
          <w:sz w:val="18"/>
          <w:szCs w:val="17"/>
        </w:rPr>
        <w:t xml:space="preserve">If the sensation felt by the </w:t>
      </w:r>
      <w:r w:rsidR="0000313D">
        <w:rPr>
          <w:bCs/>
          <w:iCs/>
          <w:sz w:val="18"/>
          <w:szCs w:val="17"/>
        </w:rPr>
        <w:t>participant was</w:t>
      </w:r>
      <w:r w:rsidR="002A4A0E">
        <w:rPr>
          <w:bCs/>
          <w:iCs/>
          <w:sz w:val="18"/>
          <w:szCs w:val="17"/>
        </w:rPr>
        <w:t xml:space="preserve"> confirmed to </w:t>
      </w:r>
      <w:r w:rsidR="00E678F1">
        <w:rPr>
          <w:bCs/>
          <w:iCs/>
          <w:sz w:val="18"/>
          <w:szCs w:val="17"/>
        </w:rPr>
        <w:t xml:space="preserve">correspond </w:t>
      </w:r>
      <w:r w:rsidR="002A4A0E">
        <w:rPr>
          <w:bCs/>
          <w:iCs/>
          <w:sz w:val="18"/>
          <w:szCs w:val="17"/>
        </w:rPr>
        <w:t xml:space="preserve">a specific subclass of mechanoreceptor (as defined from the </w:t>
      </w:r>
      <w:proofErr w:type="spellStart"/>
      <w:r w:rsidR="00683D2A">
        <w:rPr>
          <w:bCs/>
          <w:iCs/>
          <w:sz w:val="18"/>
          <w:szCs w:val="17"/>
        </w:rPr>
        <w:t>microneurography</w:t>
      </w:r>
      <w:proofErr w:type="spellEnd"/>
      <w:r w:rsidR="002A4A0E">
        <w:rPr>
          <w:bCs/>
          <w:iCs/>
          <w:sz w:val="18"/>
          <w:szCs w:val="17"/>
        </w:rPr>
        <w:t xml:space="preserve"> spike train </w:t>
      </w:r>
      <w:r w:rsidR="00683D2A">
        <w:rPr>
          <w:bCs/>
          <w:iCs/>
          <w:sz w:val="18"/>
          <w:szCs w:val="17"/>
        </w:rPr>
        <w:t>characteristics</w:t>
      </w:r>
      <w:r w:rsidR="002A4A0E">
        <w:rPr>
          <w:bCs/>
          <w:iCs/>
          <w:sz w:val="18"/>
          <w:szCs w:val="17"/>
        </w:rPr>
        <w:t>)</w:t>
      </w:r>
      <w:r w:rsidR="00683D2A">
        <w:rPr>
          <w:bCs/>
          <w:iCs/>
          <w:sz w:val="18"/>
          <w:szCs w:val="17"/>
        </w:rPr>
        <w:t xml:space="preserve">, then concurrent </w:t>
      </w:r>
      <w:proofErr w:type="spellStart"/>
      <w:r w:rsidR="00683D2A">
        <w:rPr>
          <w:bCs/>
          <w:iCs/>
          <w:sz w:val="18"/>
          <w:szCs w:val="17"/>
        </w:rPr>
        <w:t>mic</w:t>
      </w:r>
      <w:r w:rsidR="008126CC">
        <w:rPr>
          <w:bCs/>
          <w:iCs/>
          <w:sz w:val="18"/>
          <w:szCs w:val="17"/>
        </w:rPr>
        <w:t>r</w:t>
      </w:r>
      <w:r w:rsidR="00683D2A">
        <w:rPr>
          <w:bCs/>
          <w:iCs/>
          <w:sz w:val="18"/>
          <w:szCs w:val="17"/>
        </w:rPr>
        <w:t>ost</w:t>
      </w:r>
      <w:r w:rsidR="008126CC">
        <w:rPr>
          <w:bCs/>
          <w:iCs/>
          <w:sz w:val="18"/>
          <w:szCs w:val="17"/>
        </w:rPr>
        <w:t>i</w:t>
      </w:r>
      <w:r w:rsidR="00683D2A">
        <w:rPr>
          <w:bCs/>
          <w:iCs/>
          <w:sz w:val="18"/>
          <w:szCs w:val="17"/>
        </w:rPr>
        <w:t>m</w:t>
      </w:r>
      <w:r w:rsidR="0000313D">
        <w:rPr>
          <w:bCs/>
          <w:iCs/>
          <w:sz w:val="18"/>
          <w:szCs w:val="17"/>
        </w:rPr>
        <w:t>u</w:t>
      </w:r>
      <w:r w:rsidR="00683D2A">
        <w:rPr>
          <w:bCs/>
          <w:iCs/>
          <w:sz w:val="18"/>
          <w:szCs w:val="17"/>
        </w:rPr>
        <w:t>lation</w:t>
      </w:r>
      <w:proofErr w:type="spellEnd"/>
      <w:r w:rsidR="00683D2A">
        <w:rPr>
          <w:bCs/>
          <w:iCs/>
          <w:sz w:val="18"/>
          <w:szCs w:val="17"/>
        </w:rPr>
        <w:t xml:space="preserve"> </w:t>
      </w:r>
      <w:r w:rsidR="002E532F">
        <w:rPr>
          <w:bCs/>
          <w:iCs/>
          <w:sz w:val="18"/>
          <w:szCs w:val="17"/>
        </w:rPr>
        <w:t xml:space="preserve">of the axon </w:t>
      </w:r>
      <w:r w:rsidR="008126CC">
        <w:rPr>
          <w:bCs/>
          <w:iCs/>
          <w:sz w:val="18"/>
          <w:szCs w:val="17"/>
        </w:rPr>
        <w:t xml:space="preserve">whilst within a </w:t>
      </w:r>
      <w:r w:rsidR="008376AF">
        <w:rPr>
          <w:bCs/>
          <w:iCs/>
          <w:sz w:val="18"/>
          <w:szCs w:val="17"/>
        </w:rPr>
        <w:t xml:space="preserve">275-channel </w:t>
      </w:r>
      <w:r w:rsidR="008126CC">
        <w:rPr>
          <w:bCs/>
          <w:iCs/>
          <w:sz w:val="18"/>
          <w:szCs w:val="17"/>
        </w:rPr>
        <w:t xml:space="preserve">MEG system </w:t>
      </w:r>
      <w:r w:rsidR="002E532F">
        <w:rPr>
          <w:bCs/>
          <w:iCs/>
          <w:sz w:val="18"/>
          <w:szCs w:val="17"/>
        </w:rPr>
        <w:t>(CTF, Coquitlam</w:t>
      </w:r>
      <w:r w:rsidR="008376AF">
        <w:rPr>
          <w:bCs/>
          <w:iCs/>
          <w:sz w:val="18"/>
          <w:szCs w:val="17"/>
        </w:rPr>
        <w:t>,</w:t>
      </w:r>
      <w:r w:rsidR="002E532F">
        <w:rPr>
          <w:bCs/>
          <w:iCs/>
          <w:sz w:val="18"/>
          <w:szCs w:val="17"/>
        </w:rPr>
        <w:t xml:space="preserve"> BC)</w:t>
      </w:r>
      <w:r w:rsidR="00E762DD">
        <w:rPr>
          <w:bCs/>
          <w:iCs/>
          <w:sz w:val="18"/>
          <w:szCs w:val="17"/>
        </w:rPr>
        <w:t xml:space="preserve">. Here 80 trials of </w:t>
      </w:r>
      <w:proofErr w:type="spellStart"/>
      <w:r w:rsidR="00E762DD">
        <w:rPr>
          <w:bCs/>
          <w:iCs/>
          <w:sz w:val="18"/>
          <w:szCs w:val="17"/>
        </w:rPr>
        <w:t>microstimulation</w:t>
      </w:r>
      <w:proofErr w:type="spellEnd"/>
      <w:r w:rsidR="00E762DD">
        <w:rPr>
          <w:bCs/>
          <w:iCs/>
          <w:sz w:val="18"/>
          <w:szCs w:val="17"/>
        </w:rPr>
        <w:t xml:space="preserve"> (</w:t>
      </w:r>
      <w:r w:rsidR="00AF47D2">
        <w:rPr>
          <w:bCs/>
          <w:iCs/>
          <w:sz w:val="18"/>
          <w:szCs w:val="17"/>
        </w:rPr>
        <w:t xml:space="preserve">60 Hz spike train, </w:t>
      </w:r>
      <w:r w:rsidR="00E762DD">
        <w:rPr>
          <w:bCs/>
          <w:iCs/>
          <w:sz w:val="18"/>
          <w:szCs w:val="17"/>
        </w:rPr>
        <w:t xml:space="preserve">1 s of stimulation, </w:t>
      </w:r>
      <w:r w:rsidR="006D3ED1">
        <w:rPr>
          <w:bCs/>
          <w:iCs/>
          <w:sz w:val="18"/>
          <w:szCs w:val="17"/>
        </w:rPr>
        <w:t xml:space="preserve">10 s inter trial interval, up to 1 s jitter) were collected. </w:t>
      </w:r>
    </w:p>
    <w:p w14:paraId="26E565F5" w14:textId="039E52D9" w:rsidR="005B7CA9" w:rsidRDefault="006D3ED1" w:rsidP="00BE21E5">
      <w:pPr>
        <w:widowControl/>
        <w:autoSpaceDE/>
        <w:autoSpaceDN/>
        <w:adjustRightInd/>
        <w:spacing w:after="160" w:line="259" w:lineRule="auto"/>
        <w:jc w:val="both"/>
        <w:rPr>
          <w:bCs/>
          <w:iCs/>
          <w:sz w:val="18"/>
          <w:szCs w:val="17"/>
        </w:rPr>
      </w:pPr>
      <w:r>
        <w:rPr>
          <w:bCs/>
          <w:iCs/>
          <w:sz w:val="18"/>
          <w:szCs w:val="17"/>
        </w:rPr>
        <w:t xml:space="preserve">After quality control </w:t>
      </w:r>
      <w:r w:rsidR="00214B4F">
        <w:rPr>
          <w:bCs/>
          <w:iCs/>
          <w:sz w:val="18"/>
          <w:szCs w:val="17"/>
        </w:rPr>
        <w:t>checks of the</w:t>
      </w:r>
      <w:r>
        <w:rPr>
          <w:bCs/>
          <w:iCs/>
          <w:sz w:val="18"/>
          <w:szCs w:val="17"/>
        </w:rPr>
        <w:t xml:space="preserve"> </w:t>
      </w:r>
      <w:r w:rsidR="00214B4F">
        <w:rPr>
          <w:bCs/>
          <w:iCs/>
          <w:sz w:val="18"/>
          <w:szCs w:val="17"/>
        </w:rPr>
        <w:t xml:space="preserve">MEG </w:t>
      </w:r>
      <w:r>
        <w:rPr>
          <w:bCs/>
          <w:iCs/>
          <w:sz w:val="18"/>
          <w:szCs w:val="17"/>
        </w:rPr>
        <w:t xml:space="preserve">data </w:t>
      </w:r>
      <w:r w:rsidR="00214B4F">
        <w:rPr>
          <w:bCs/>
          <w:iCs/>
          <w:sz w:val="18"/>
          <w:szCs w:val="17"/>
        </w:rPr>
        <w:t xml:space="preserve">had been performed, the </w:t>
      </w:r>
      <w:r w:rsidR="00517F7B">
        <w:rPr>
          <w:bCs/>
          <w:iCs/>
          <w:sz w:val="18"/>
          <w:szCs w:val="17"/>
        </w:rPr>
        <w:t>sensor-level data were filtered into the beta band (13-30 Hz) and</w:t>
      </w:r>
      <w:r w:rsidR="00214B4F">
        <w:rPr>
          <w:bCs/>
          <w:iCs/>
          <w:sz w:val="18"/>
          <w:szCs w:val="17"/>
        </w:rPr>
        <w:t xml:space="preserve"> source reconstructed onto 25</w:t>
      </w:r>
      <w:r w:rsidR="0000313D">
        <w:rPr>
          <w:bCs/>
          <w:iCs/>
          <w:sz w:val="18"/>
          <w:szCs w:val="17"/>
        </w:rPr>
        <w:t>,</w:t>
      </w:r>
      <w:r w:rsidR="00214B4F">
        <w:rPr>
          <w:bCs/>
          <w:iCs/>
          <w:sz w:val="18"/>
          <w:szCs w:val="17"/>
        </w:rPr>
        <w:t xml:space="preserve">000 vertices </w:t>
      </w:r>
      <w:r w:rsidR="00AA03F6">
        <w:rPr>
          <w:bCs/>
          <w:iCs/>
          <w:sz w:val="18"/>
          <w:szCs w:val="17"/>
        </w:rPr>
        <w:t xml:space="preserve">of </w:t>
      </w:r>
      <w:r w:rsidR="00DD20DD">
        <w:rPr>
          <w:bCs/>
          <w:iCs/>
          <w:sz w:val="18"/>
          <w:szCs w:val="17"/>
        </w:rPr>
        <w:t>the subjects’ white matter surfaces</w:t>
      </w:r>
      <w:r w:rsidR="004070BB">
        <w:rPr>
          <w:bCs/>
          <w:iCs/>
          <w:sz w:val="18"/>
          <w:szCs w:val="17"/>
        </w:rPr>
        <w:t>, derived</w:t>
      </w:r>
      <w:r w:rsidR="00DD20DD">
        <w:rPr>
          <w:bCs/>
          <w:iCs/>
          <w:sz w:val="18"/>
          <w:szCs w:val="17"/>
        </w:rPr>
        <w:t xml:space="preserve"> </w:t>
      </w:r>
      <w:r w:rsidR="000238A1">
        <w:rPr>
          <w:bCs/>
          <w:iCs/>
          <w:sz w:val="18"/>
          <w:szCs w:val="17"/>
        </w:rPr>
        <w:t>from their anatomical MR images</w:t>
      </w:r>
      <w:r w:rsidR="004070BB">
        <w:rPr>
          <w:bCs/>
          <w:iCs/>
          <w:sz w:val="18"/>
          <w:szCs w:val="17"/>
        </w:rPr>
        <w:t xml:space="preserve"> </w:t>
      </w:r>
      <w:r w:rsidR="00DD20DD">
        <w:rPr>
          <w:bCs/>
          <w:iCs/>
          <w:sz w:val="18"/>
          <w:szCs w:val="17"/>
        </w:rPr>
        <w:t xml:space="preserve">using </w:t>
      </w:r>
      <w:proofErr w:type="spellStart"/>
      <w:r w:rsidR="00DD20DD">
        <w:rPr>
          <w:bCs/>
          <w:iCs/>
          <w:sz w:val="18"/>
          <w:szCs w:val="17"/>
        </w:rPr>
        <w:t>FreeSurfer</w:t>
      </w:r>
      <w:proofErr w:type="spellEnd"/>
      <w:r w:rsidR="000238A1">
        <w:rPr>
          <w:bCs/>
          <w:iCs/>
          <w:sz w:val="18"/>
          <w:szCs w:val="17"/>
        </w:rPr>
        <w:t xml:space="preserve">. </w:t>
      </w:r>
      <w:r w:rsidR="00FE7EF6">
        <w:rPr>
          <w:bCs/>
          <w:iCs/>
          <w:sz w:val="18"/>
          <w:szCs w:val="17"/>
        </w:rPr>
        <w:t xml:space="preserve">Source reconstruction was performed using an LCMV </w:t>
      </w:r>
      <w:proofErr w:type="spellStart"/>
      <w:r w:rsidR="00FE7EF6">
        <w:rPr>
          <w:bCs/>
          <w:iCs/>
          <w:sz w:val="18"/>
          <w:szCs w:val="17"/>
        </w:rPr>
        <w:t>Beamformer</w:t>
      </w:r>
      <w:proofErr w:type="spellEnd"/>
      <w:r w:rsidR="00132F8D">
        <w:rPr>
          <w:bCs/>
          <w:iCs/>
          <w:sz w:val="18"/>
          <w:szCs w:val="17"/>
        </w:rPr>
        <w:t xml:space="preserve"> </w:t>
      </w:r>
      <w:r w:rsidR="00E678F1">
        <w:rPr>
          <w:bCs/>
          <w:iCs/>
          <w:sz w:val="18"/>
          <w:szCs w:val="17"/>
        </w:rPr>
        <w:fldChar w:fldCharType="begin" w:fldLock="1"/>
      </w:r>
      <w:r w:rsidR="00E678F1">
        <w:rPr>
          <w:bCs/>
          <w:iCs/>
          <w:sz w:val="18"/>
          <w:szCs w:val="17"/>
        </w:rPr>
        <w:instrText>ADDIN CSL_CITATION {"citationItems":[{"id":"ITEM-1","itemData":{"author":[{"dropping-particle":"","family":"Brookes","given":"Matthew J","non-dropping-particle":"","parse-names":false,"suffix":""},{"dropping-particle":"","family":"Vrba","given":"Jiri","non-dropping-particle":"","parse-names":false,"suffix":""},{"dropping-particle":"","family":"Robinson","given":"Stephen E","non-dropping-particle":"","parse-names":false,"suffix":""},{"dropping-particle":"","family":"Stevenson","given":"Claire M","non-dropping-particle":"","parse-names":false,"suffix":""},{"dropping-particle":"","family":"Peters","given":"Andrew M","non-dropping-particle":"","parse-names":false,"suffix":""},{"dropping-particle":"","family":"Barnes","given":"Gareth R","non-dropping-particle":"","parse-names":false,"suffix":""},{"dropping-particle":"","family":"Hillebrand","given":"Arjan","non-dropping-particle":"","parse-names":false,"suffix":""},{"dropping-particle":"","family":"Morris","given":"Peter G","non-dropping-particle":"","parse-names":false,"suffix":""}],"container-title":"Neuroimage","id":"ITEM-1","issue":"4","issued":{"date-parts":[["2008"]]},"page":"1788-1802","publisher":"Elsevier","title":"Optimising experimental design for MEG beamformer imaging","type":"article-journal","volume":"39"},"uris":["http://www.mendeley.com/documents/?uuid=86256b99-8a53-489e-8946-be9453e3943a"]}],"mendeley":{"formattedCitation":"(Brookes et al., 2008)","plainTextFormattedCitation":"(Brookes et al., 2008)","previouslyFormattedCitation":"(Brookes et al., 2008)"},"properties":{"noteIndex":0},"schema":"https://github.com/citation-style-language/schema/raw/master/csl-citation.json"}</w:instrText>
      </w:r>
      <w:r w:rsidR="00E678F1">
        <w:rPr>
          <w:bCs/>
          <w:iCs/>
          <w:sz w:val="18"/>
          <w:szCs w:val="17"/>
        </w:rPr>
        <w:fldChar w:fldCharType="separate"/>
      </w:r>
      <w:r w:rsidR="00E678F1" w:rsidRPr="00E678F1">
        <w:rPr>
          <w:bCs/>
          <w:iCs/>
          <w:noProof/>
          <w:sz w:val="18"/>
          <w:szCs w:val="17"/>
        </w:rPr>
        <w:t>(Brookes et al., 2008)</w:t>
      </w:r>
      <w:r w:rsidR="00E678F1">
        <w:rPr>
          <w:bCs/>
          <w:iCs/>
          <w:sz w:val="18"/>
          <w:szCs w:val="17"/>
        </w:rPr>
        <w:fldChar w:fldCharType="end"/>
      </w:r>
      <w:r w:rsidR="00FE7EF6">
        <w:rPr>
          <w:bCs/>
          <w:iCs/>
          <w:sz w:val="18"/>
          <w:szCs w:val="17"/>
        </w:rPr>
        <w:t>, with dipole approximation</w:t>
      </w:r>
      <w:r w:rsidR="007C4F27">
        <w:rPr>
          <w:bCs/>
          <w:iCs/>
          <w:sz w:val="18"/>
          <w:szCs w:val="17"/>
        </w:rPr>
        <w:t>s calculated from a 3-shell BEM</w:t>
      </w:r>
      <w:r w:rsidR="00132F8D">
        <w:rPr>
          <w:bCs/>
          <w:iCs/>
          <w:sz w:val="18"/>
          <w:szCs w:val="17"/>
        </w:rPr>
        <w:t xml:space="preserve"> </w:t>
      </w:r>
      <w:r w:rsidR="00E678F1">
        <w:rPr>
          <w:bCs/>
          <w:iCs/>
          <w:sz w:val="18"/>
          <w:szCs w:val="17"/>
        </w:rPr>
        <w:fldChar w:fldCharType="begin" w:fldLock="1"/>
      </w:r>
      <w:r w:rsidR="00A04F5D">
        <w:rPr>
          <w:bCs/>
          <w:iCs/>
          <w:sz w:val="18"/>
          <w:szCs w:val="17"/>
        </w:rPr>
        <w:instrText>ADDIN CSL_CITATION {"citationItems":[{"id":"ITEM-1","itemData":{"DOI":"10.1371/journal.pone.0159595","ISSN":"19326203","PMID":"27472278","abstract":"MEG/EEG source imaging is usually done using a three-shell (3-S) or a simpler head model. Such models omit cerebrospinal fluid (CSF) that strongly affects the volume currents. We present a four-compartment (4-C) boundary-element (BEM) model that incorporates the CSF and is computationally efficient and straightforward to build using freely available software. We propose a way for compensating the omission of CSF by decreasing the skull conductivity of the 3-S model, and study the robustness of the 4-C and 3-S models to errors in skull conductivity. We generated dense boundary meshes using MRI datasets and automated SimNIBS pipeline. Then, we built a dense 4-C reference model using Galerkin BEM, and 4-C and 3-S test models using coarser meshes and both Galerkin and collocation BEMs. We compared field topographies of cortical sources, applying various skull conductivities and fitting conductivities that minimized the relative error in 4-C and 3-S models. When the CSF was left out from the EEG model, our compensated, unbiased approach improved the accuracy of the 3-S model considerably compared to the conventional approach, where CSF is neglected without any compensation (mean relative error &lt; 20% vs. &gt; 40%). The error due to the omission of CSF was of the same order in MEG and compensated EEG. EEG has, however, large overall error due to uncertain skull conductivity. Our results show that a realistic 4-C MEG/EEG model can be implemented using standard tools and basic BEM, without excessive workload or computational burden. If the CSF is omitted, compensated skull conductivity should be used in EEG.","author":[{"dropping-particle":"","family":"Stenroos","given":"Matti","non-dropping-particle":"","parse-names":false,"suffix":""},{"dropping-particle":"","family":"Nummenmaa","given":"Aapo","non-dropping-particle":"","parse-names":false,"suffix":""}],"container-title":"PloS one","id":"ITEM-1","issue":"7","issued":{"date-parts":[["2016"]]},"page":"e0159595","title":"Incorporating and Compensating Cerebrospinal Fluid in Surface-Based Forward Models of Magneto- and Electroencephalography","type":"article-journal","volume":"11"},"uris":["http://www.mendeley.com/documents/?uuid=953c6451-23a7-4975-ac40-ed550c0df0f8"]}],"mendeley":{"formattedCitation":"(Stenroos and Nummenmaa, 2016)","plainTextFormattedCitation":"(Stenroos and Nummenmaa, 2016)","previouslyFormattedCitation":"(Stenroos and Nummenmaa, 2016)"},"properties":{"noteIndex":0},"schema":"https://github.com/citation-style-language/schema/raw/master/csl-citation.json"}</w:instrText>
      </w:r>
      <w:r w:rsidR="00E678F1">
        <w:rPr>
          <w:bCs/>
          <w:iCs/>
          <w:sz w:val="18"/>
          <w:szCs w:val="17"/>
        </w:rPr>
        <w:fldChar w:fldCharType="separate"/>
      </w:r>
      <w:r w:rsidR="00E678F1" w:rsidRPr="00E678F1">
        <w:rPr>
          <w:bCs/>
          <w:iCs/>
          <w:noProof/>
          <w:sz w:val="18"/>
          <w:szCs w:val="17"/>
        </w:rPr>
        <w:t>(Stenroos and Nummenmaa, 2016)</w:t>
      </w:r>
      <w:r w:rsidR="00E678F1">
        <w:rPr>
          <w:bCs/>
          <w:iCs/>
          <w:sz w:val="18"/>
          <w:szCs w:val="17"/>
        </w:rPr>
        <w:fldChar w:fldCharType="end"/>
      </w:r>
      <w:r w:rsidR="007C4F27">
        <w:rPr>
          <w:bCs/>
          <w:iCs/>
          <w:sz w:val="18"/>
          <w:szCs w:val="17"/>
        </w:rPr>
        <w:t xml:space="preserve">. From the source reconstructed data </w:t>
      </w:r>
      <w:r w:rsidR="00132F8D">
        <w:rPr>
          <w:bCs/>
          <w:iCs/>
          <w:sz w:val="18"/>
          <w:szCs w:val="17"/>
        </w:rPr>
        <w:t xml:space="preserve">an ‘activation index’ image was generated by comparing </w:t>
      </w:r>
      <w:r w:rsidR="007629C6">
        <w:rPr>
          <w:bCs/>
          <w:iCs/>
          <w:sz w:val="18"/>
          <w:szCs w:val="17"/>
        </w:rPr>
        <w:t>oscillatory power during the stimulation period (</w:t>
      </w:r>
      <w:r w:rsidR="00C06A35">
        <w:rPr>
          <w:bCs/>
          <w:iCs/>
          <w:sz w:val="18"/>
          <w:szCs w:val="17"/>
        </w:rPr>
        <w:t xml:space="preserve">0-1 s </w:t>
      </w:r>
      <w:r w:rsidR="003E51F2">
        <w:rPr>
          <w:bCs/>
          <w:iCs/>
          <w:sz w:val="18"/>
          <w:szCs w:val="17"/>
        </w:rPr>
        <w:t xml:space="preserve">after stimulation onset) to a baseline period (8.9-9.9 s after stimulation onset). For each vertex </w:t>
      </w:r>
      <w:r w:rsidR="003E51F2" w:rsidRPr="004A66F9">
        <w:rPr>
          <w:b/>
          <w:iCs/>
          <w:sz w:val="18"/>
          <w:szCs w:val="17"/>
        </w:rPr>
        <w:t>r</w:t>
      </w:r>
      <w:r w:rsidR="003E51F2">
        <w:rPr>
          <w:bCs/>
          <w:iCs/>
          <w:sz w:val="18"/>
          <w:szCs w:val="17"/>
        </w:rPr>
        <w:t xml:space="preserve">, the activation index </w:t>
      </w:r>
      <w:r w:rsidR="003E51F2" w:rsidRPr="004A66F9">
        <w:rPr>
          <w:bCs/>
          <w:i/>
          <w:sz w:val="18"/>
          <w:szCs w:val="17"/>
        </w:rPr>
        <w:t>A</w:t>
      </w:r>
      <w:r w:rsidR="003E51F2">
        <w:rPr>
          <w:bCs/>
          <w:iCs/>
          <w:sz w:val="18"/>
          <w:szCs w:val="17"/>
        </w:rPr>
        <w:t xml:space="preserve">, was calculated </w:t>
      </w:r>
      <w:r w:rsidR="00E0608D">
        <w:rPr>
          <w:bCs/>
          <w:iCs/>
          <w:sz w:val="18"/>
          <w:szCs w:val="17"/>
        </w:rPr>
        <w:t>as</w:t>
      </w:r>
      <w:r w:rsidR="00D961A7">
        <w:rPr>
          <w:bCs/>
          <w:iCs/>
          <w:sz w:val="18"/>
          <w:szCs w:val="17"/>
        </w:rPr>
        <w:t>,</w:t>
      </w:r>
    </w:p>
    <w:p w14:paraId="51AFAFF6" w14:textId="6E151054" w:rsidR="00E0608D" w:rsidRDefault="00E0608D" w:rsidP="00BE21E5">
      <w:pPr>
        <w:widowControl/>
        <w:autoSpaceDE/>
        <w:autoSpaceDN/>
        <w:adjustRightInd/>
        <w:spacing w:after="160" w:line="259" w:lineRule="auto"/>
        <w:jc w:val="both"/>
        <w:rPr>
          <w:bCs/>
          <w:iCs/>
          <w:sz w:val="18"/>
          <w:szCs w:val="17"/>
        </w:rPr>
      </w:pPr>
      <m:oMath>
        <m:r>
          <w:rPr>
            <w:rFonts w:ascii="Cambria Math" w:hAnsi="Cambria Math"/>
            <w:sz w:val="18"/>
            <w:szCs w:val="17"/>
          </w:rPr>
          <m:t>A</m:t>
        </m:r>
        <m:d>
          <m:dPr>
            <m:ctrlPr>
              <w:rPr>
                <w:rFonts w:ascii="Cambria Math" w:hAnsi="Cambria Math"/>
                <w:bCs/>
                <w:i/>
                <w:iCs/>
                <w:sz w:val="18"/>
                <w:szCs w:val="17"/>
              </w:rPr>
            </m:ctrlPr>
          </m:dPr>
          <m:e>
            <m:r>
              <m:rPr>
                <m:sty m:val="bi"/>
              </m:rPr>
              <w:rPr>
                <w:rFonts w:ascii="Cambria Math" w:hAnsi="Cambria Math"/>
                <w:sz w:val="18"/>
                <w:szCs w:val="17"/>
              </w:rPr>
              <m:t>r</m:t>
            </m:r>
            <m:ctrlPr>
              <w:rPr>
                <w:rFonts w:ascii="Cambria Math" w:hAnsi="Cambria Math"/>
                <w:b/>
                <w:i/>
                <w:iCs/>
                <w:sz w:val="18"/>
                <w:szCs w:val="17"/>
              </w:rPr>
            </m:ctrlPr>
          </m:e>
        </m:d>
        <m:r>
          <w:rPr>
            <w:rFonts w:ascii="Cambria Math" w:hAnsi="Cambria Math"/>
            <w:sz w:val="18"/>
            <w:szCs w:val="17"/>
          </w:rPr>
          <m:t>=</m:t>
        </m:r>
        <m:f>
          <m:fPr>
            <m:ctrlPr>
              <w:rPr>
                <w:rFonts w:ascii="Cambria Math" w:hAnsi="Cambria Math"/>
                <w:bCs/>
                <w:i/>
                <w:iCs/>
                <w:sz w:val="18"/>
                <w:szCs w:val="17"/>
              </w:rPr>
            </m:ctrlPr>
          </m:fPr>
          <m:num>
            <m:sSub>
              <m:sSubPr>
                <m:ctrlPr>
                  <w:rPr>
                    <w:rFonts w:ascii="Cambria Math" w:hAnsi="Cambria Math"/>
                    <w:bCs/>
                    <w:i/>
                    <w:iCs/>
                    <w:sz w:val="18"/>
                    <w:szCs w:val="17"/>
                  </w:rPr>
                </m:ctrlPr>
              </m:sSubPr>
              <m:e>
                <m:r>
                  <w:rPr>
                    <w:rFonts w:ascii="Cambria Math" w:hAnsi="Cambria Math"/>
                    <w:sz w:val="18"/>
                    <w:szCs w:val="17"/>
                  </w:rPr>
                  <m:t>P</m:t>
                </m:r>
              </m:e>
              <m:sub>
                <m:r>
                  <w:rPr>
                    <w:rFonts w:ascii="Cambria Math" w:hAnsi="Cambria Math"/>
                    <w:sz w:val="18"/>
                    <w:szCs w:val="17"/>
                  </w:rPr>
                  <m:t>s</m:t>
                </m:r>
              </m:sub>
            </m:sSub>
            <m:d>
              <m:dPr>
                <m:ctrlPr>
                  <w:rPr>
                    <w:rFonts w:ascii="Cambria Math" w:hAnsi="Cambria Math"/>
                    <w:bCs/>
                    <w:i/>
                    <w:iCs/>
                    <w:sz w:val="18"/>
                    <w:szCs w:val="17"/>
                  </w:rPr>
                </m:ctrlPr>
              </m:dPr>
              <m:e>
                <m:r>
                  <m:rPr>
                    <m:sty m:val="bi"/>
                  </m:rPr>
                  <w:rPr>
                    <w:rFonts w:ascii="Cambria Math" w:hAnsi="Cambria Math"/>
                    <w:sz w:val="18"/>
                    <w:szCs w:val="17"/>
                  </w:rPr>
                  <m:t>r</m:t>
                </m:r>
              </m:e>
            </m:d>
            <m:r>
              <w:rPr>
                <w:rFonts w:ascii="Cambria Math" w:hAnsi="Cambria Math"/>
                <w:sz w:val="18"/>
                <w:szCs w:val="17"/>
              </w:rPr>
              <m:t>-</m:t>
            </m:r>
            <m:sSub>
              <m:sSubPr>
                <m:ctrlPr>
                  <w:rPr>
                    <w:rFonts w:ascii="Cambria Math" w:hAnsi="Cambria Math"/>
                    <w:bCs/>
                    <w:i/>
                    <w:iCs/>
                    <w:sz w:val="18"/>
                    <w:szCs w:val="17"/>
                  </w:rPr>
                </m:ctrlPr>
              </m:sSubPr>
              <m:e>
                <m:r>
                  <w:rPr>
                    <w:rFonts w:ascii="Cambria Math" w:hAnsi="Cambria Math"/>
                    <w:sz w:val="18"/>
                    <w:szCs w:val="17"/>
                  </w:rPr>
                  <m:t>P</m:t>
                </m:r>
              </m:e>
              <m:sub>
                <m:r>
                  <w:rPr>
                    <w:rFonts w:ascii="Cambria Math" w:hAnsi="Cambria Math"/>
                    <w:sz w:val="18"/>
                    <w:szCs w:val="17"/>
                  </w:rPr>
                  <m:t>b</m:t>
                </m:r>
              </m:sub>
            </m:sSub>
            <m:r>
              <w:rPr>
                <w:rFonts w:ascii="Cambria Math" w:hAnsi="Cambria Math"/>
                <w:sz w:val="18"/>
                <w:szCs w:val="17"/>
              </w:rPr>
              <m:t>(</m:t>
            </m:r>
            <m:r>
              <m:rPr>
                <m:sty m:val="bi"/>
              </m:rPr>
              <w:rPr>
                <w:rFonts w:ascii="Cambria Math" w:hAnsi="Cambria Math"/>
                <w:sz w:val="18"/>
                <w:szCs w:val="17"/>
              </w:rPr>
              <m:t>r)</m:t>
            </m:r>
          </m:num>
          <m:den>
            <m:sSub>
              <m:sSubPr>
                <m:ctrlPr>
                  <w:rPr>
                    <w:rFonts w:ascii="Cambria Math" w:hAnsi="Cambria Math"/>
                    <w:bCs/>
                    <w:i/>
                    <w:iCs/>
                    <w:sz w:val="18"/>
                    <w:szCs w:val="17"/>
                  </w:rPr>
                </m:ctrlPr>
              </m:sSubPr>
              <m:e>
                <m:r>
                  <w:rPr>
                    <w:rFonts w:ascii="Cambria Math" w:hAnsi="Cambria Math"/>
                    <w:sz w:val="18"/>
                    <w:szCs w:val="17"/>
                  </w:rPr>
                  <m:t>P</m:t>
                </m:r>
              </m:e>
              <m:sub>
                <m:r>
                  <w:rPr>
                    <w:rFonts w:ascii="Cambria Math" w:hAnsi="Cambria Math"/>
                    <w:sz w:val="18"/>
                    <w:szCs w:val="17"/>
                  </w:rPr>
                  <m:t>s</m:t>
                </m:r>
              </m:sub>
            </m:sSub>
            <m:d>
              <m:dPr>
                <m:ctrlPr>
                  <w:rPr>
                    <w:rFonts w:ascii="Cambria Math" w:hAnsi="Cambria Math"/>
                    <w:bCs/>
                    <w:i/>
                    <w:iCs/>
                    <w:sz w:val="18"/>
                    <w:szCs w:val="17"/>
                  </w:rPr>
                </m:ctrlPr>
              </m:dPr>
              <m:e>
                <m:r>
                  <m:rPr>
                    <m:sty m:val="bi"/>
                  </m:rPr>
                  <w:rPr>
                    <w:rFonts w:ascii="Cambria Math" w:hAnsi="Cambria Math"/>
                    <w:sz w:val="18"/>
                    <w:szCs w:val="17"/>
                  </w:rPr>
                  <m:t>r</m:t>
                </m:r>
              </m:e>
            </m:d>
            <m:r>
              <w:rPr>
                <w:rFonts w:ascii="Cambria Math" w:hAnsi="Cambria Math"/>
                <w:sz w:val="18"/>
                <w:szCs w:val="17"/>
              </w:rPr>
              <m:t>+</m:t>
            </m:r>
            <m:sSub>
              <m:sSubPr>
                <m:ctrlPr>
                  <w:rPr>
                    <w:rFonts w:ascii="Cambria Math" w:hAnsi="Cambria Math"/>
                    <w:bCs/>
                    <w:i/>
                    <w:iCs/>
                    <w:sz w:val="18"/>
                    <w:szCs w:val="17"/>
                  </w:rPr>
                </m:ctrlPr>
              </m:sSubPr>
              <m:e>
                <m:r>
                  <w:rPr>
                    <w:rFonts w:ascii="Cambria Math" w:hAnsi="Cambria Math"/>
                    <w:sz w:val="18"/>
                    <w:szCs w:val="17"/>
                  </w:rPr>
                  <m:t>P</m:t>
                </m:r>
              </m:e>
              <m:sub>
                <m:r>
                  <w:rPr>
                    <w:rFonts w:ascii="Cambria Math" w:hAnsi="Cambria Math"/>
                    <w:sz w:val="18"/>
                    <w:szCs w:val="17"/>
                  </w:rPr>
                  <m:t>b</m:t>
                </m:r>
              </m:sub>
            </m:sSub>
            <m:r>
              <w:rPr>
                <w:rFonts w:ascii="Cambria Math" w:hAnsi="Cambria Math"/>
                <w:sz w:val="18"/>
                <w:szCs w:val="17"/>
              </w:rPr>
              <m:t>(</m:t>
            </m:r>
            <m:r>
              <m:rPr>
                <m:sty m:val="bi"/>
              </m:rPr>
              <w:rPr>
                <w:rFonts w:ascii="Cambria Math" w:hAnsi="Cambria Math"/>
                <w:sz w:val="18"/>
                <w:szCs w:val="17"/>
              </w:rPr>
              <m:t>r)</m:t>
            </m:r>
          </m:den>
        </m:f>
      </m:oMath>
      <w:r w:rsidR="00D961A7">
        <w:rPr>
          <w:bCs/>
          <w:iCs/>
          <w:sz w:val="18"/>
          <w:szCs w:val="17"/>
        </w:rPr>
        <w:t xml:space="preserve">, </w:t>
      </w:r>
      <w:r w:rsidR="00D961A7">
        <w:rPr>
          <w:bCs/>
          <w:iCs/>
          <w:sz w:val="18"/>
          <w:szCs w:val="17"/>
        </w:rPr>
        <w:tab/>
      </w:r>
      <w:r w:rsidR="00D961A7">
        <w:rPr>
          <w:bCs/>
          <w:iCs/>
          <w:sz w:val="18"/>
          <w:szCs w:val="17"/>
        </w:rPr>
        <w:tab/>
      </w:r>
      <w:r w:rsidR="00D961A7">
        <w:rPr>
          <w:bCs/>
          <w:iCs/>
          <w:sz w:val="18"/>
          <w:szCs w:val="17"/>
        </w:rPr>
        <w:tab/>
      </w:r>
      <w:r w:rsidR="00D961A7">
        <w:rPr>
          <w:bCs/>
          <w:iCs/>
          <w:sz w:val="18"/>
          <w:szCs w:val="17"/>
        </w:rPr>
        <w:tab/>
        <w:t>(A1)</w:t>
      </w:r>
    </w:p>
    <w:p w14:paraId="392063A6" w14:textId="6BDD04A1" w:rsidR="00D961A7" w:rsidRDefault="007237A8" w:rsidP="00BE21E5">
      <w:pPr>
        <w:widowControl/>
        <w:autoSpaceDE/>
        <w:autoSpaceDN/>
        <w:adjustRightInd/>
        <w:spacing w:after="160" w:line="259" w:lineRule="auto"/>
        <w:jc w:val="both"/>
        <w:rPr>
          <w:bCs/>
          <w:iCs/>
          <w:sz w:val="18"/>
          <w:szCs w:val="17"/>
        </w:rPr>
      </w:pPr>
      <w:proofErr w:type="gramStart"/>
      <w:r>
        <w:rPr>
          <w:bCs/>
          <w:iCs/>
          <w:sz w:val="18"/>
          <w:szCs w:val="17"/>
        </w:rPr>
        <w:t>w</w:t>
      </w:r>
      <w:r w:rsidR="00D961A7">
        <w:rPr>
          <w:bCs/>
          <w:iCs/>
          <w:sz w:val="18"/>
          <w:szCs w:val="17"/>
        </w:rPr>
        <w:t>here</w:t>
      </w:r>
      <w:proofErr w:type="gramEnd"/>
      <w:r>
        <w:rPr>
          <w:bCs/>
          <w:iCs/>
          <w:sz w:val="18"/>
          <w:szCs w:val="17"/>
        </w:rPr>
        <w:t xml:space="preserve"> </w:t>
      </w:r>
      <m:oMath>
        <m:sSub>
          <m:sSubPr>
            <m:ctrlPr>
              <w:rPr>
                <w:rFonts w:ascii="Cambria Math" w:hAnsi="Cambria Math"/>
                <w:bCs/>
                <w:i/>
                <w:iCs/>
                <w:sz w:val="18"/>
                <w:szCs w:val="17"/>
              </w:rPr>
            </m:ctrlPr>
          </m:sSubPr>
          <m:e>
            <m:r>
              <w:rPr>
                <w:rFonts w:ascii="Cambria Math" w:hAnsi="Cambria Math"/>
                <w:sz w:val="18"/>
                <w:szCs w:val="17"/>
              </w:rPr>
              <m:t>P</m:t>
            </m:r>
          </m:e>
          <m:sub>
            <m:r>
              <w:rPr>
                <w:rFonts w:ascii="Cambria Math" w:hAnsi="Cambria Math"/>
                <w:sz w:val="18"/>
                <w:szCs w:val="17"/>
              </w:rPr>
              <m:t>s</m:t>
            </m:r>
          </m:sub>
        </m:sSub>
      </m:oMath>
      <w:r>
        <w:rPr>
          <w:bCs/>
          <w:iCs/>
          <w:sz w:val="18"/>
          <w:szCs w:val="17"/>
        </w:rPr>
        <w:t xml:space="preserve"> is the trial-averaged power during </w:t>
      </w:r>
      <w:r w:rsidR="00511A86">
        <w:rPr>
          <w:bCs/>
          <w:iCs/>
          <w:sz w:val="18"/>
          <w:szCs w:val="17"/>
        </w:rPr>
        <w:t xml:space="preserve">the </w:t>
      </w:r>
      <w:r>
        <w:rPr>
          <w:bCs/>
          <w:iCs/>
          <w:sz w:val="18"/>
          <w:szCs w:val="17"/>
        </w:rPr>
        <w:t xml:space="preserve">stimulation </w:t>
      </w:r>
      <w:r w:rsidR="00511A86">
        <w:rPr>
          <w:bCs/>
          <w:iCs/>
          <w:sz w:val="18"/>
          <w:szCs w:val="17"/>
        </w:rPr>
        <w:t xml:space="preserve">window </w:t>
      </w:r>
      <w:r>
        <w:rPr>
          <w:bCs/>
          <w:iCs/>
          <w:sz w:val="18"/>
          <w:szCs w:val="17"/>
        </w:rPr>
        <w:t xml:space="preserve">and </w:t>
      </w:r>
      <m:oMath>
        <m:sSub>
          <m:sSubPr>
            <m:ctrlPr>
              <w:rPr>
                <w:rFonts w:ascii="Cambria Math" w:hAnsi="Cambria Math"/>
                <w:bCs/>
                <w:i/>
                <w:iCs/>
                <w:sz w:val="18"/>
                <w:szCs w:val="17"/>
              </w:rPr>
            </m:ctrlPr>
          </m:sSubPr>
          <m:e>
            <m:r>
              <w:rPr>
                <w:rFonts w:ascii="Cambria Math" w:hAnsi="Cambria Math"/>
                <w:sz w:val="18"/>
                <w:szCs w:val="17"/>
              </w:rPr>
              <m:t>P</m:t>
            </m:r>
          </m:e>
          <m:sub>
            <m:r>
              <w:rPr>
                <w:rFonts w:ascii="Cambria Math" w:hAnsi="Cambria Math"/>
                <w:sz w:val="18"/>
                <w:szCs w:val="17"/>
              </w:rPr>
              <m:t>b</m:t>
            </m:r>
          </m:sub>
        </m:sSub>
      </m:oMath>
      <w:r>
        <w:rPr>
          <w:bCs/>
          <w:iCs/>
          <w:sz w:val="18"/>
          <w:szCs w:val="17"/>
        </w:rPr>
        <w:t xml:space="preserve"> is the</w:t>
      </w:r>
      <w:r w:rsidR="001D55AA">
        <w:rPr>
          <w:bCs/>
          <w:iCs/>
          <w:sz w:val="18"/>
          <w:szCs w:val="17"/>
        </w:rPr>
        <w:t xml:space="preserve"> trial-averaged</w:t>
      </w:r>
      <w:r>
        <w:rPr>
          <w:bCs/>
          <w:iCs/>
          <w:sz w:val="18"/>
          <w:szCs w:val="17"/>
        </w:rPr>
        <w:t xml:space="preserve"> power during the baseline </w:t>
      </w:r>
      <w:r w:rsidR="005C1E2A">
        <w:rPr>
          <w:bCs/>
          <w:iCs/>
          <w:sz w:val="18"/>
          <w:szCs w:val="17"/>
        </w:rPr>
        <w:t xml:space="preserve">period. Activation images </w:t>
      </w:r>
      <w:r w:rsidR="00970EC4">
        <w:rPr>
          <w:bCs/>
          <w:iCs/>
          <w:sz w:val="18"/>
          <w:szCs w:val="17"/>
        </w:rPr>
        <w:t>were</w:t>
      </w:r>
      <w:r w:rsidR="005C1E2A">
        <w:rPr>
          <w:bCs/>
          <w:iCs/>
          <w:sz w:val="18"/>
          <w:szCs w:val="17"/>
        </w:rPr>
        <w:t xml:space="preserve"> then warped to the MNI-305 cortical surface </w:t>
      </w:r>
      <w:r w:rsidR="002867C7">
        <w:rPr>
          <w:bCs/>
          <w:iCs/>
          <w:sz w:val="18"/>
          <w:szCs w:val="17"/>
        </w:rPr>
        <w:t xml:space="preserve">for subject averaging </w:t>
      </w:r>
      <w:r w:rsidR="005C1E2A">
        <w:rPr>
          <w:bCs/>
          <w:iCs/>
          <w:sz w:val="18"/>
          <w:szCs w:val="17"/>
        </w:rPr>
        <w:t>s</w:t>
      </w:r>
      <w:r w:rsidR="00970EC4">
        <w:rPr>
          <w:bCs/>
          <w:iCs/>
          <w:sz w:val="18"/>
          <w:szCs w:val="17"/>
        </w:rPr>
        <w:t>uch</w:t>
      </w:r>
      <w:r w:rsidR="005C1E2A">
        <w:rPr>
          <w:bCs/>
          <w:iCs/>
          <w:sz w:val="18"/>
          <w:szCs w:val="17"/>
        </w:rPr>
        <w:t xml:space="preserve"> that the MPM ROIs from the atlas could be overlaid to </w:t>
      </w:r>
      <w:r w:rsidR="001C7739">
        <w:rPr>
          <w:bCs/>
          <w:iCs/>
          <w:sz w:val="18"/>
          <w:szCs w:val="17"/>
        </w:rPr>
        <w:t>quantify</w:t>
      </w:r>
      <w:r w:rsidR="00970EC4">
        <w:rPr>
          <w:bCs/>
          <w:iCs/>
          <w:sz w:val="18"/>
          <w:szCs w:val="17"/>
        </w:rPr>
        <w:t xml:space="preserve"> the origin of the strongest</w:t>
      </w:r>
      <w:r w:rsidR="001C7739">
        <w:rPr>
          <w:bCs/>
          <w:iCs/>
          <w:sz w:val="18"/>
          <w:szCs w:val="17"/>
        </w:rPr>
        <w:t xml:space="preserve"> change in oscillatory power</w:t>
      </w:r>
      <w:r w:rsidR="003E6C11">
        <w:rPr>
          <w:bCs/>
          <w:iCs/>
          <w:sz w:val="18"/>
          <w:szCs w:val="17"/>
        </w:rPr>
        <w:t xml:space="preserve">, using the central tendency metric from Equation 3. </w:t>
      </w:r>
    </w:p>
    <w:p w14:paraId="7B6839F8" w14:textId="522E713A" w:rsidR="001C7739" w:rsidRDefault="001C7739" w:rsidP="00BE21E5">
      <w:pPr>
        <w:widowControl/>
        <w:autoSpaceDE/>
        <w:autoSpaceDN/>
        <w:adjustRightInd/>
        <w:spacing w:after="160" w:line="259" w:lineRule="auto"/>
        <w:jc w:val="both"/>
        <w:rPr>
          <w:bCs/>
          <w:i/>
          <w:sz w:val="18"/>
          <w:szCs w:val="17"/>
        </w:rPr>
      </w:pPr>
      <w:r w:rsidRPr="004A66F9">
        <w:rPr>
          <w:bCs/>
          <w:i/>
          <w:sz w:val="18"/>
          <w:szCs w:val="17"/>
        </w:rPr>
        <w:t>Results</w:t>
      </w:r>
    </w:p>
    <w:p w14:paraId="5ABA9D61" w14:textId="1493F27D" w:rsidR="001C7739" w:rsidRDefault="00DD156A" w:rsidP="00BE21E5">
      <w:pPr>
        <w:widowControl/>
        <w:autoSpaceDE/>
        <w:autoSpaceDN/>
        <w:adjustRightInd/>
        <w:spacing w:after="160" w:line="259" w:lineRule="auto"/>
        <w:jc w:val="both"/>
        <w:rPr>
          <w:bCs/>
          <w:iCs/>
          <w:sz w:val="18"/>
          <w:szCs w:val="17"/>
        </w:rPr>
      </w:pPr>
      <w:proofErr w:type="spellStart"/>
      <w:r>
        <w:rPr>
          <w:bCs/>
          <w:iCs/>
          <w:sz w:val="18"/>
          <w:szCs w:val="17"/>
        </w:rPr>
        <w:t>Microstimulation</w:t>
      </w:r>
      <w:proofErr w:type="spellEnd"/>
      <w:r>
        <w:rPr>
          <w:bCs/>
          <w:iCs/>
          <w:sz w:val="18"/>
          <w:szCs w:val="17"/>
        </w:rPr>
        <w:t xml:space="preserve"> of 11 </w:t>
      </w:r>
      <w:r w:rsidRPr="00B13E00">
        <w:rPr>
          <w:bCs/>
          <w:iCs/>
          <w:sz w:val="18"/>
          <w:szCs w:val="17"/>
        </w:rPr>
        <w:t xml:space="preserve">units </w:t>
      </w:r>
      <w:r w:rsidR="00FD018C" w:rsidRPr="00B13E00">
        <w:rPr>
          <w:bCs/>
          <w:iCs/>
          <w:sz w:val="18"/>
          <w:szCs w:val="17"/>
        </w:rPr>
        <w:t xml:space="preserve">corresponding to mechanoreceptors within the phalanges </w:t>
      </w:r>
      <w:r w:rsidRPr="00B13E00">
        <w:rPr>
          <w:bCs/>
          <w:iCs/>
          <w:sz w:val="18"/>
          <w:szCs w:val="17"/>
        </w:rPr>
        <w:t>were successfully recorded in th</w:t>
      </w:r>
      <w:r w:rsidR="00FD018C" w:rsidRPr="00B13E00">
        <w:rPr>
          <w:bCs/>
          <w:iCs/>
          <w:sz w:val="18"/>
          <w:szCs w:val="17"/>
        </w:rPr>
        <w:t xml:space="preserve">e MEG, </w:t>
      </w:r>
      <w:r w:rsidR="00AD5101" w:rsidRPr="00B13E00">
        <w:rPr>
          <w:bCs/>
          <w:iCs/>
          <w:sz w:val="18"/>
          <w:szCs w:val="17"/>
        </w:rPr>
        <w:t xml:space="preserve">4 from digit 3 and 7 from digit 4. </w:t>
      </w:r>
      <w:r w:rsidR="0092433B" w:rsidRPr="00BE21E5">
        <w:rPr>
          <w:bCs/>
          <w:iCs/>
          <w:sz w:val="18"/>
          <w:szCs w:val="17"/>
        </w:rPr>
        <w:t xml:space="preserve">Figure </w:t>
      </w:r>
      <w:r w:rsidR="00B526A7" w:rsidRPr="00BE21E5">
        <w:rPr>
          <w:bCs/>
          <w:iCs/>
          <w:sz w:val="18"/>
          <w:szCs w:val="17"/>
        </w:rPr>
        <w:t>A1</w:t>
      </w:r>
      <w:r w:rsidR="00743BF8" w:rsidRPr="00B13E00">
        <w:rPr>
          <w:bCs/>
          <w:iCs/>
          <w:sz w:val="18"/>
          <w:szCs w:val="17"/>
        </w:rPr>
        <w:t xml:space="preserve"> shows</w:t>
      </w:r>
      <w:r w:rsidR="00743BF8">
        <w:rPr>
          <w:bCs/>
          <w:iCs/>
          <w:sz w:val="18"/>
          <w:szCs w:val="17"/>
        </w:rPr>
        <w:t xml:space="preserve"> the </w:t>
      </w:r>
      <w:r w:rsidR="002867C7">
        <w:rPr>
          <w:bCs/>
          <w:iCs/>
          <w:sz w:val="18"/>
          <w:szCs w:val="17"/>
        </w:rPr>
        <w:t xml:space="preserve">subject-averaged </w:t>
      </w:r>
      <w:r w:rsidR="00E41507">
        <w:rPr>
          <w:bCs/>
          <w:iCs/>
          <w:sz w:val="18"/>
          <w:szCs w:val="17"/>
        </w:rPr>
        <w:t xml:space="preserve">activation index images </w:t>
      </w:r>
      <w:r w:rsidR="00557C8B">
        <w:rPr>
          <w:bCs/>
          <w:iCs/>
          <w:sz w:val="18"/>
          <w:szCs w:val="17"/>
        </w:rPr>
        <w:t xml:space="preserve">pooled into individual digits </w:t>
      </w:r>
      <w:r w:rsidR="008376AF">
        <w:rPr>
          <w:bCs/>
          <w:iCs/>
          <w:sz w:val="18"/>
          <w:szCs w:val="17"/>
        </w:rPr>
        <w:t>(D3 top row, D4 bottom row) With the Digit Area R</w:t>
      </w:r>
      <w:r w:rsidR="00557C8B">
        <w:rPr>
          <w:bCs/>
          <w:iCs/>
          <w:sz w:val="18"/>
          <w:szCs w:val="17"/>
        </w:rPr>
        <w:t>OI overlaid in black. We see a reduction in beta</w:t>
      </w:r>
      <w:r w:rsidR="004070BB">
        <w:rPr>
          <w:bCs/>
          <w:iCs/>
          <w:sz w:val="18"/>
          <w:szCs w:val="17"/>
        </w:rPr>
        <w:t xml:space="preserve"> oscillatory power</w:t>
      </w:r>
      <w:r w:rsidR="008376AF">
        <w:rPr>
          <w:bCs/>
          <w:iCs/>
          <w:sz w:val="18"/>
          <w:szCs w:val="17"/>
        </w:rPr>
        <w:t xml:space="preserve"> over the central sulcus</w:t>
      </w:r>
      <w:r w:rsidR="004070BB">
        <w:rPr>
          <w:bCs/>
          <w:iCs/>
          <w:sz w:val="18"/>
          <w:szCs w:val="17"/>
        </w:rPr>
        <w:t xml:space="preserve"> which is consistent with </w:t>
      </w:r>
      <w:r w:rsidR="00D878F4">
        <w:rPr>
          <w:bCs/>
          <w:iCs/>
          <w:sz w:val="18"/>
          <w:szCs w:val="17"/>
        </w:rPr>
        <w:t xml:space="preserve">other </w:t>
      </w:r>
      <w:r w:rsidR="004070BB">
        <w:rPr>
          <w:bCs/>
          <w:iCs/>
          <w:sz w:val="18"/>
          <w:szCs w:val="17"/>
        </w:rPr>
        <w:t xml:space="preserve">somatosensory studies </w:t>
      </w:r>
      <w:r w:rsidR="00D878F4">
        <w:rPr>
          <w:bCs/>
          <w:iCs/>
          <w:sz w:val="18"/>
          <w:szCs w:val="17"/>
        </w:rPr>
        <w:fldChar w:fldCharType="begin" w:fldLock="1"/>
      </w:r>
      <w:r w:rsidR="003E6C11">
        <w:rPr>
          <w:bCs/>
          <w:iCs/>
          <w:sz w:val="18"/>
          <w:szCs w:val="17"/>
        </w:rPr>
        <w:instrText>ADDIN CSL_CITATION {"citationItems":[{"id":"ITEM-1","itemData":{"author":[{"dropping-particle":"","family":"Hill","given":"Ryan M.","non-dropping-particle":"","parse-names":false,"suffix":""},{"dropping-particle":"","family":"Holmes","given":"Niall","non-dropping-particle":"","parse-names":false,"suffix":""},{"dropping-particle":"","family":"Boto","given":"Elena","non-dropping-particle":"","parse-names":false,"suffix":""},{"dropping-particle":"","family":"Hartley","given":"Caroline","non-dropping-particle":"","parse-names":false,"suffix":""},{"dropping-particle":"","family":"Leggett","given":"James","non-dropping-particle":"","parse-names":false,"suffix":""},{"dropping-particle":"","family":"Roberts","given":"Gillian","non-dropping-particle":"","parse-names":false,"suffix":""},{"dropping-particle":"","family":"Shah","given":"Vishal","non-dropping-particle":"","parse-names":false,"suffix":""},{"dropping-particle":"","family":"Tierney","given":"Tim M.","non-dropping-particle":"","parse-names":false,"suffix":""},{"dropping-particle":"","family":"Woolrich","given":"Mark","non-dropping-particle":"","parse-names":false,"suffix":""},{"dropping-particle":"","family":"Barnes","given":"Gareth R.","non-dropping-particle":"","parse-names":false,"suffix":""},{"dropping-particle":"","family":"Bowtell","given":"Richard","non-dropping-particle":"","parse-names":false,"suffix":""},{"dropping-particle":"","family":"Slater","given":"Rebeccah","non-dropping-particle":"","parse-names":false,"suffix":""},{"dropping-particle":"","family":"Brookes","given":"Matthew J.","non-dropping-particle":"","parse-names":false,"suffix":""}],"container-title":"Nature Communications","id":"ITEM-1","issued":{"date-parts":[["2019"]]},"title":"A new tool for paediatric functional brain imaging","type":"article-journal","volume":"Under Revi"},"uris":["http://www.mendeley.com/documents/?uuid=647d45ac-01fc-4c32-a784-c08f25346347"]},{"id":"ITEM-2","itemData":{"DOI":"10.1016/j.expneurol.2012.08.030","ISBN":"1090-2430 (Electronic)\\n0014-4886 (Linking)","ISSN":"00144886","PMID":"22981841","abstract":"The human sensorimotor cortex demonstrates a variety of oscillatory activity that is strongly modulated by movement and somatosensory input. Studies using scalp EEG and intracranial electrical recordings have provided much of our current knowledge regarding the frequency and temporal specificity of these sensorimotor rhythms and their relationship to various movement parameters, however with limitations in identifying the underlying neural sources, and the variety of motor behaviors that can be studied, respectively. Magnetoencephalography (MEG) recordings, combined with spatial filtering source reconstruction methods, provide an ideal non-invasive method for the localization of sensorimotor rhythms and for describing their precise time course during a variety of motor tasks. This review describes the application of MEG to the study of oscillatory activity in the human sensorimotor cortex, including advances in localization techniques and recent contributions of MEG to our understanding of the functional role of these oscillations in both adult and developmental populations. © 2012 Elsevier Inc.","author":[{"dropping-particle":"","family":"Cheyne","given":"Douglas Owen","non-dropping-particle":"","parse-names":false,"suffix":""}],"container-title":"Experimental Neurology","id":"ITEM-2","issued":{"date-parts":[["2013"]]},"page":"27-39","title":"MEG studies of sensorimotor rhythms: A review","type":"article","volume":"245"},"uris":["http://www.mendeley.com/documents/?uuid=590beda3-2d70-44c5-91c6-897106641506"]},{"id":"ITEM-3","itemData":{"DOI":"10.1016/S0166-2236(96)10065-5","ISBN":"0166-2236","ISSN":"0166-2236","PMID":"9004419","abstract":"The mammalian cerebral cortex generates a variety of rhythmic oscillations, detectable directly from the cortex or the scalp. Recent non-invasive recordings from intact humans, by means of neuromagnetometers with large sensor arrays, have shown that several regions of the healthy human cortex have their own intrinsic rhythms, typically 8-40 Hz in frequency, with modality- and frequency-specific reactivity. The conventional hypotheses about the functional significance of brain rhythms extend from epiphenomena to perceptual binding and object segmentation. Recent data indicate that some cortical rhythms can be related to periodic activity of peripheral sensor and effector organs.","author":[{"dropping-particle":"","family":"Hari","given":"Riitta","non-dropping-particle":"","parse-names":false,"suffix":""},{"dropping-particle":"","family":"Salmelin","given":"Riitta","non-dropping-particle":"","parse-names":false,"suffix":""}],"container-title":"Trends in Neurosciences","id":"ITEM-3","issue":"1","issued":{"date-parts":[["1997"]]},"page":"44-49","title":"Human cortical oscillation: a neuromagnetic view through the skull","type":"article-journal","volume":"20"},"uris":["http://www.mendeley.com/documents/?uuid=20b40403-3f7c-4457-89c6-f2ba5f372e65"]}],"mendeley":{"formattedCitation":"(Cheyne, 2013; Hari and Salmelin, 1997; Hill et al., 2019)","plainTextFormattedCitation":"(Cheyne, 2013; Hari and Salmelin, 1997; Hill et al., 2019)","previouslyFormattedCitation":"(Hill et al., 2019)"},"properties":{"noteIndex":0},"schema":"https://github.com/citation-style-language/schema/raw/master/csl-citation.json"}</w:instrText>
      </w:r>
      <w:r w:rsidR="00D878F4">
        <w:rPr>
          <w:bCs/>
          <w:iCs/>
          <w:sz w:val="18"/>
          <w:szCs w:val="17"/>
        </w:rPr>
        <w:fldChar w:fldCharType="separate"/>
      </w:r>
      <w:r w:rsidR="003E6C11" w:rsidRPr="003E6C11">
        <w:rPr>
          <w:bCs/>
          <w:iCs/>
          <w:noProof/>
          <w:sz w:val="18"/>
          <w:szCs w:val="17"/>
        </w:rPr>
        <w:t>(Cheyne, 2013; Hari and Salmelin, 1997; Hill et al., 2019)</w:t>
      </w:r>
      <w:r w:rsidR="00D878F4">
        <w:rPr>
          <w:bCs/>
          <w:iCs/>
          <w:sz w:val="18"/>
          <w:szCs w:val="17"/>
        </w:rPr>
        <w:fldChar w:fldCharType="end"/>
      </w:r>
      <w:r w:rsidR="00E678F1">
        <w:rPr>
          <w:bCs/>
          <w:iCs/>
          <w:sz w:val="18"/>
          <w:szCs w:val="17"/>
        </w:rPr>
        <w:t xml:space="preserve">, which is represented </w:t>
      </w:r>
      <w:r w:rsidR="00B13E00">
        <w:rPr>
          <w:bCs/>
          <w:iCs/>
          <w:sz w:val="18"/>
          <w:szCs w:val="17"/>
        </w:rPr>
        <w:t xml:space="preserve">here </w:t>
      </w:r>
      <w:r w:rsidR="00E678F1">
        <w:rPr>
          <w:bCs/>
          <w:iCs/>
          <w:sz w:val="18"/>
          <w:szCs w:val="17"/>
        </w:rPr>
        <w:t>as a negative activity index</w:t>
      </w:r>
      <w:r w:rsidR="008376AF">
        <w:rPr>
          <w:bCs/>
          <w:iCs/>
          <w:sz w:val="18"/>
          <w:szCs w:val="17"/>
        </w:rPr>
        <w:t>. We also see that the reduction in power appears widesp</w:t>
      </w:r>
      <w:r w:rsidR="00100027">
        <w:rPr>
          <w:bCs/>
          <w:iCs/>
          <w:sz w:val="18"/>
          <w:szCs w:val="17"/>
        </w:rPr>
        <w:t>read but seems to overlap with the digit ROI area, highlighting the precise, but diffuse nature of source reconstructed MEG data</w:t>
      </w:r>
      <w:r w:rsidR="008B3E0B">
        <w:rPr>
          <w:bCs/>
          <w:iCs/>
          <w:sz w:val="18"/>
          <w:szCs w:val="17"/>
        </w:rPr>
        <w:t>.</w:t>
      </w:r>
      <w:r w:rsidR="00EC4C45">
        <w:rPr>
          <w:bCs/>
          <w:iCs/>
          <w:sz w:val="18"/>
          <w:szCs w:val="17"/>
        </w:rPr>
        <w:t xml:space="preserve"> </w:t>
      </w:r>
      <w:r w:rsidR="008B3E0B">
        <w:rPr>
          <w:bCs/>
          <w:iCs/>
          <w:sz w:val="18"/>
          <w:szCs w:val="17"/>
        </w:rPr>
        <w:t>After applying an arbitrarily-set threshold of 80 % to the digit images</w:t>
      </w:r>
      <w:r w:rsidR="00100027">
        <w:rPr>
          <w:bCs/>
          <w:iCs/>
          <w:sz w:val="18"/>
          <w:szCs w:val="17"/>
        </w:rPr>
        <w:t xml:space="preserve"> (Fig A1B.)</w:t>
      </w:r>
      <w:r w:rsidR="008B3E0B">
        <w:rPr>
          <w:bCs/>
          <w:iCs/>
          <w:sz w:val="18"/>
          <w:szCs w:val="17"/>
        </w:rPr>
        <w:t xml:space="preserve">, we see that the strongest reduction of power </w:t>
      </w:r>
      <w:r w:rsidR="003A1D74">
        <w:rPr>
          <w:bCs/>
          <w:iCs/>
          <w:sz w:val="18"/>
          <w:szCs w:val="17"/>
        </w:rPr>
        <w:t>follows</w:t>
      </w:r>
      <w:r w:rsidR="008B3E0B">
        <w:rPr>
          <w:bCs/>
          <w:iCs/>
          <w:sz w:val="18"/>
          <w:szCs w:val="17"/>
        </w:rPr>
        <w:t xml:space="preserve"> </w:t>
      </w:r>
      <w:r w:rsidR="00B2060D">
        <w:rPr>
          <w:bCs/>
          <w:iCs/>
          <w:sz w:val="18"/>
          <w:szCs w:val="17"/>
        </w:rPr>
        <w:t xml:space="preserve">the </w:t>
      </w:r>
      <w:r w:rsidR="00B526A7">
        <w:rPr>
          <w:bCs/>
          <w:iCs/>
          <w:sz w:val="18"/>
          <w:szCs w:val="17"/>
        </w:rPr>
        <w:t>lateral-</w:t>
      </w:r>
      <w:r w:rsidR="00B2060D">
        <w:rPr>
          <w:bCs/>
          <w:iCs/>
          <w:sz w:val="18"/>
          <w:szCs w:val="17"/>
        </w:rPr>
        <w:t>media</w:t>
      </w:r>
      <w:r w:rsidR="00B526A7">
        <w:rPr>
          <w:bCs/>
          <w:iCs/>
          <w:sz w:val="18"/>
          <w:szCs w:val="17"/>
        </w:rPr>
        <w:t>l (D1-D5)</w:t>
      </w:r>
      <w:r w:rsidR="00B2060D">
        <w:rPr>
          <w:bCs/>
          <w:iCs/>
          <w:sz w:val="18"/>
          <w:szCs w:val="17"/>
        </w:rPr>
        <w:t xml:space="preserve"> organisation of the digits. Figure A1C attempts to quantify this by measuring the </w:t>
      </w:r>
      <w:r w:rsidR="00100027">
        <w:rPr>
          <w:bCs/>
          <w:iCs/>
          <w:sz w:val="18"/>
          <w:szCs w:val="17"/>
        </w:rPr>
        <w:t xml:space="preserve">central tendency of the </w:t>
      </w:r>
      <w:r w:rsidR="00B2060D">
        <w:rPr>
          <w:bCs/>
          <w:iCs/>
          <w:sz w:val="18"/>
          <w:szCs w:val="17"/>
        </w:rPr>
        <w:t xml:space="preserve">MPM ROIs </w:t>
      </w:r>
      <w:r w:rsidR="00100027">
        <w:rPr>
          <w:bCs/>
          <w:iCs/>
          <w:sz w:val="18"/>
          <w:szCs w:val="17"/>
        </w:rPr>
        <w:t>to each</w:t>
      </w:r>
      <w:r w:rsidR="009F1D38">
        <w:rPr>
          <w:bCs/>
          <w:iCs/>
          <w:sz w:val="18"/>
          <w:szCs w:val="17"/>
        </w:rPr>
        <w:t xml:space="preserve"> the </w:t>
      </w:r>
      <w:r w:rsidR="00510D79">
        <w:rPr>
          <w:bCs/>
          <w:iCs/>
          <w:sz w:val="18"/>
          <w:szCs w:val="17"/>
        </w:rPr>
        <w:t xml:space="preserve">each of the 11 images, again pooled by mechanoreceptor origin. </w:t>
      </w:r>
      <w:r w:rsidR="00100027">
        <w:rPr>
          <w:bCs/>
          <w:iCs/>
          <w:sz w:val="18"/>
          <w:szCs w:val="17"/>
        </w:rPr>
        <w:t xml:space="preserve">Here we would expect based on the findings in Figure A1B that the maximal reduction in beta power if centred over the correct MPM ROI would lead to the maximal central tendency scores for that ROI. </w:t>
      </w:r>
      <w:r w:rsidR="00510D79">
        <w:rPr>
          <w:bCs/>
          <w:iCs/>
          <w:sz w:val="18"/>
          <w:szCs w:val="17"/>
        </w:rPr>
        <w:t>We see</w:t>
      </w:r>
      <w:r w:rsidR="00B526A7">
        <w:rPr>
          <w:bCs/>
          <w:iCs/>
          <w:sz w:val="18"/>
          <w:szCs w:val="17"/>
        </w:rPr>
        <w:t xml:space="preserve"> that </w:t>
      </w:r>
      <w:r w:rsidR="00510D79">
        <w:rPr>
          <w:bCs/>
          <w:iCs/>
          <w:sz w:val="18"/>
          <w:szCs w:val="17"/>
        </w:rPr>
        <w:t>whil</w:t>
      </w:r>
      <w:r w:rsidR="00B526A7">
        <w:rPr>
          <w:bCs/>
          <w:iCs/>
          <w:sz w:val="18"/>
          <w:szCs w:val="17"/>
        </w:rPr>
        <w:t>e</w:t>
      </w:r>
      <w:r w:rsidR="00510D79">
        <w:rPr>
          <w:bCs/>
          <w:iCs/>
          <w:sz w:val="18"/>
          <w:szCs w:val="17"/>
        </w:rPr>
        <w:t xml:space="preserve"> there is some variability as to where </w:t>
      </w:r>
      <w:r w:rsidR="00B526A7">
        <w:rPr>
          <w:bCs/>
          <w:iCs/>
          <w:sz w:val="18"/>
          <w:szCs w:val="17"/>
        </w:rPr>
        <w:t xml:space="preserve">the </w:t>
      </w:r>
      <w:r w:rsidR="00510D79">
        <w:rPr>
          <w:bCs/>
          <w:iCs/>
          <w:sz w:val="18"/>
          <w:szCs w:val="17"/>
        </w:rPr>
        <w:t>maximal reduction of power occurs according to the atlas</w:t>
      </w:r>
      <w:r w:rsidR="002E1119">
        <w:rPr>
          <w:bCs/>
          <w:iCs/>
          <w:sz w:val="18"/>
          <w:szCs w:val="17"/>
        </w:rPr>
        <w:t xml:space="preserve"> in individual subjects, the subject-level median is lowest in the correct digit of origin</w:t>
      </w:r>
      <w:r w:rsidR="001C3F6B">
        <w:rPr>
          <w:bCs/>
          <w:iCs/>
          <w:sz w:val="18"/>
          <w:szCs w:val="17"/>
        </w:rPr>
        <w:t xml:space="preserve"> for both D3 and D4. </w:t>
      </w:r>
    </w:p>
    <w:p w14:paraId="4FEC725B" w14:textId="77777777" w:rsidR="00132E5A" w:rsidRDefault="00440EE8" w:rsidP="00BE21E5">
      <w:pPr>
        <w:keepNext/>
        <w:widowControl/>
        <w:autoSpaceDE/>
        <w:autoSpaceDN/>
        <w:adjustRightInd/>
        <w:spacing w:after="160" w:line="259" w:lineRule="auto"/>
      </w:pPr>
      <w:r>
        <w:rPr>
          <w:bCs/>
          <w:iCs/>
          <w:noProof/>
          <w:sz w:val="18"/>
          <w:szCs w:val="17"/>
        </w:rPr>
        <w:drawing>
          <wp:inline distT="0" distB="0" distL="0" distR="0" wp14:anchorId="0772345F" wp14:editId="54D2B136">
            <wp:extent cx="5724904" cy="3422650"/>
            <wp:effectExtent l="0" t="0" r="952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a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4904" cy="3422650"/>
                    </a:xfrm>
                    <a:prstGeom prst="rect">
                      <a:avLst/>
                    </a:prstGeom>
                  </pic:spPr>
                </pic:pic>
              </a:graphicData>
            </a:graphic>
          </wp:inline>
        </w:drawing>
      </w:r>
    </w:p>
    <w:p w14:paraId="2998DB65" w14:textId="3F7F0F9C" w:rsidR="002E1119" w:rsidRPr="00BE21E5" w:rsidRDefault="00B13E00" w:rsidP="00BE21E5">
      <w:pPr>
        <w:pStyle w:val="Caption"/>
        <w:jc w:val="both"/>
        <w:rPr>
          <w:b/>
          <w:bCs/>
          <w:sz w:val="16"/>
          <w:szCs w:val="16"/>
        </w:rPr>
      </w:pPr>
      <w:r w:rsidRPr="00BE21E5">
        <w:rPr>
          <w:b/>
          <w:color w:val="auto"/>
          <w:sz w:val="16"/>
          <w:szCs w:val="16"/>
        </w:rPr>
        <w:t xml:space="preserve">Figure A1: </w:t>
      </w:r>
      <w:r w:rsidRPr="00BE21E5">
        <w:rPr>
          <w:color w:val="auto"/>
          <w:sz w:val="16"/>
          <w:szCs w:val="16"/>
        </w:rPr>
        <w:t xml:space="preserve">The application of the atlas to verify findings from a somatosensory study using MEG. A) The </w:t>
      </w:r>
      <w:proofErr w:type="spellStart"/>
      <w:r w:rsidR="008376AF">
        <w:rPr>
          <w:color w:val="auto"/>
          <w:sz w:val="16"/>
          <w:szCs w:val="16"/>
        </w:rPr>
        <w:t>unthrehsolded</w:t>
      </w:r>
      <w:proofErr w:type="spellEnd"/>
      <w:r w:rsidR="00E3290B">
        <w:rPr>
          <w:color w:val="auto"/>
          <w:sz w:val="16"/>
          <w:szCs w:val="16"/>
        </w:rPr>
        <w:t>,</w:t>
      </w:r>
      <w:r w:rsidR="008376AF">
        <w:rPr>
          <w:color w:val="auto"/>
          <w:sz w:val="16"/>
          <w:szCs w:val="16"/>
        </w:rPr>
        <w:t xml:space="preserve"> </w:t>
      </w:r>
      <w:r w:rsidRPr="00BE21E5">
        <w:rPr>
          <w:color w:val="auto"/>
          <w:sz w:val="16"/>
          <w:szCs w:val="16"/>
        </w:rPr>
        <w:t xml:space="preserve">group-averaged functional activation images from experiments stimulating left D3 (top row) and left D4 </w:t>
      </w:r>
      <w:r w:rsidR="00BC42F4">
        <w:rPr>
          <w:color w:val="auto"/>
          <w:sz w:val="16"/>
          <w:szCs w:val="16"/>
        </w:rPr>
        <w:t>(</w:t>
      </w:r>
      <w:r w:rsidRPr="00BE21E5">
        <w:rPr>
          <w:color w:val="auto"/>
          <w:sz w:val="16"/>
          <w:szCs w:val="16"/>
        </w:rPr>
        <w:t>bottom</w:t>
      </w:r>
      <w:r w:rsidR="00BC42F4">
        <w:rPr>
          <w:color w:val="auto"/>
          <w:sz w:val="16"/>
          <w:szCs w:val="16"/>
        </w:rPr>
        <w:t xml:space="preserve"> row)</w:t>
      </w:r>
      <w:r w:rsidRPr="00BE21E5">
        <w:rPr>
          <w:color w:val="auto"/>
          <w:sz w:val="16"/>
          <w:szCs w:val="16"/>
        </w:rPr>
        <w:t xml:space="preserve"> showing the reduction of beta (13-30 Hz) oscillations during stimulation. </w:t>
      </w:r>
      <w:r w:rsidR="00E3290B">
        <w:rPr>
          <w:color w:val="auto"/>
          <w:sz w:val="16"/>
          <w:szCs w:val="16"/>
        </w:rPr>
        <w:t>The Digit Area</w:t>
      </w:r>
      <w:r w:rsidR="00E3290B" w:rsidRPr="00BE21E5">
        <w:rPr>
          <w:color w:val="auto"/>
          <w:sz w:val="16"/>
          <w:szCs w:val="16"/>
        </w:rPr>
        <w:t xml:space="preserve"> ROI</w:t>
      </w:r>
      <w:r w:rsidRPr="00BE21E5">
        <w:rPr>
          <w:color w:val="auto"/>
          <w:sz w:val="16"/>
          <w:szCs w:val="16"/>
        </w:rPr>
        <w:t xml:space="preserve"> </w:t>
      </w:r>
      <w:r w:rsidR="00E3290B">
        <w:rPr>
          <w:color w:val="auto"/>
          <w:sz w:val="16"/>
          <w:szCs w:val="16"/>
        </w:rPr>
        <w:t xml:space="preserve">is </w:t>
      </w:r>
      <w:r w:rsidRPr="00BE21E5">
        <w:rPr>
          <w:color w:val="auto"/>
          <w:sz w:val="16"/>
          <w:szCs w:val="16"/>
        </w:rPr>
        <w:t xml:space="preserve">shown in black </w:t>
      </w:r>
      <w:r w:rsidR="00E3290B">
        <w:rPr>
          <w:color w:val="auto"/>
          <w:sz w:val="16"/>
          <w:szCs w:val="16"/>
        </w:rPr>
        <w:t>for reference</w:t>
      </w:r>
      <w:r w:rsidRPr="00BE21E5">
        <w:rPr>
          <w:color w:val="auto"/>
          <w:sz w:val="16"/>
          <w:szCs w:val="16"/>
        </w:rPr>
        <w:t>. B) Zoomed in repres</w:t>
      </w:r>
      <w:r w:rsidR="00E3290B" w:rsidRPr="00BE21E5">
        <w:rPr>
          <w:color w:val="auto"/>
          <w:sz w:val="16"/>
          <w:szCs w:val="16"/>
        </w:rPr>
        <w:t>entations of the central sulcus</w:t>
      </w:r>
      <w:r w:rsidR="00E3290B">
        <w:rPr>
          <w:color w:val="auto"/>
          <w:sz w:val="16"/>
          <w:szCs w:val="16"/>
        </w:rPr>
        <w:t>, with an arbitrary threshold of 80% applied to the functional images and the corresponding digit ROI as according the MPM atlas in black.</w:t>
      </w:r>
      <w:r w:rsidRPr="00BE21E5">
        <w:rPr>
          <w:color w:val="auto"/>
          <w:sz w:val="16"/>
          <w:szCs w:val="16"/>
        </w:rPr>
        <w:t xml:space="preserve"> C) The quantification of the </w:t>
      </w:r>
      <w:r w:rsidR="00D07606">
        <w:rPr>
          <w:color w:val="auto"/>
          <w:sz w:val="16"/>
          <w:szCs w:val="16"/>
        </w:rPr>
        <w:t xml:space="preserve">central tendency scores </w:t>
      </w:r>
      <w:r w:rsidRPr="00BE21E5">
        <w:rPr>
          <w:color w:val="auto"/>
          <w:sz w:val="16"/>
          <w:szCs w:val="16"/>
        </w:rPr>
        <w:t>within each of the atlas MPM ROIs</w:t>
      </w:r>
      <w:r w:rsidR="005E593D">
        <w:rPr>
          <w:color w:val="auto"/>
          <w:sz w:val="16"/>
          <w:szCs w:val="16"/>
        </w:rPr>
        <w:t xml:space="preserve"> for each experiment</w:t>
      </w:r>
      <w:r w:rsidRPr="00BE21E5">
        <w:rPr>
          <w:color w:val="auto"/>
          <w:sz w:val="16"/>
          <w:szCs w:val="16"/>
        </w:rPr>
        <w:t xml:space="preserve">. Here we see that the </w:t>
      </w:r>
      <w:r w:rsidR="005E593D">
        <w:rPr>
          <w:color w:val="auto"/>
          <w:sz w:val="16"/>
          <w:szCs w:val="16"/>
        </w:rPr>
        <w:t>experiment</w:t>
      </w:r>
      <w:r w:rsidRPr="00BE21E5">
        <w:rPr>
          <w:color w:val="auto"/>
          <w:sz w:val="16"/>
          <w:szCs w:val="16"/>
        </w:rPr>
        <w:t xml:space="preserve">-median </w:t>
      </w:r>
      <w:r w:rsidR="005E593D">
        <w:rPr>
          <w:color w:val="auto"/>
          <w:sz w:val="16"/>
          <w:szCs w:val="16"/>
        </w:rPr>
        <w:t>result</w:t>
      </w:r>
      <w:r w:rsidRPr="00BE21E5">
        <w:rPr>
          <w:color w:val="auto"/>
          <w:sz w:val="16"/>
          <w:szCs w:val="16"/>
        </w:rPr>
        <w:t xml:space="preserve"> is correctly identified to be </w:t>
      </w:r>
      <w:r w:rsidR="00D07606">
        <w:rPr>
          <w:color w:val="auto"/>
          <w:sz w:val="16"/>
          <w:szCs w:val="16"/>
        </w:rPr>
        <w:t>highest</w:t>
      </w:r>
      <w:r w:rsidRPr="00BE21E5">
        <w:rPr>
          <w:color w:val="auto"/>
          <w:sz w:val="16"/>
          <w:szCs w:val="16"/>
        </w:rPr>
        <w:t xml:space="preserve"> </w:t>
      </w:r>
      <w:r w:rsidR="00D07606">
        <w:rPr>
          <w:color w:val="auto"/>
          <w:sz w:val="16"/>
          <w:szCs w:val="16"/>
        </w:rPr>
        <w:t>within the</w:t>
      </w:r>
      <w:r w:rsidRPr="00BE21E5">
        <w:rPr>
          <w:color w:val="auto"/>
          <w:sz w:val="16"/>
          <w:szCs w:val="16"/>
        </w:rPr>
        <w:t xml:space="preserve"> ROI corresponding to the digit stimulated</w:t>
      </w:r>
      <w:r w:rsidR="00D07606">
        <w:rPr>
          <w:color w:val="auto"/>
          <w:sz w:val="16"/>
          <w:szCs w:val="16"/>
        </w:rPr>
        <w:t xml:space="preserve"> in both subsets of experiments</w:t>
      </w:r>
      <w:r w:rsidR="00E3290B">
        <w:rPr>
          <w:color w:val="auto"/>
          <w:sz w:val="16"/>
          <w:szCs w:val="16"/>
        </w:rPr>
        <w:t xml:space="preserve">, implying the maximal reduction of beta power is specific to the digit simulated. </w:t>
      </w:r>
    </w:p>
    <w:p w14:paraId="6E761D69" w14:textId="2D155833" w:rsidR="005405EB" w:rsidRDefault="005405EB" w:rsidP="009B0BAA">
      <w:pPr>
        <w:widowControl/>
        <w:autoSpaceDE/>
        <w:autoSpaceDN/>
        <w:adjustRightInd/>
        <w:spacing w:after="160" w:line="259" w:lineRule="auto"/>
        <w:rPr>
          <w:b/>
          <w:iCs/>
          <w:sz w:val="18"/>
          <w:szCs w:val="17"/>
        </w:rPr>
      </w:pPr>
      <w:r w:rsidRPr="005405EB">
        <w:rPr>
          <w:b/>
          <w:iCs/>
          <w:sz w:val="18"/>
          <w:szCs w:val="17"/>
        </w:rPr>
        <w:t>References</w:t>
      </w:r>
    </w:p>
    <w:p w14:paraId="5821D81D" w14:textId="09911BF2" w:rsidR="003E6C11" w:rsidRPr="003E6C11" w:rsidRDefault="00881D8D" w:rsidP="003E6C11">
      <w:pPr>
        <w:spacing w:before="340"/>
        <w:ind w:left="480" w:hanging="480"/>
        <w:rPr>
          <w:noProof/>
          <w:sz w:val="18"/>
          <w:szCs w:val="24"/>
        </w:rPr>
      </w:pPr>
      <w:r>
        <w:rPr>
          <w:b/>
          <w:iCs/>
          <w:sz w:val="18"/>
          <w:szCs w:val="17"/>
        </w:rPr>
        <w:fldChar w:fldCharType="begin" w:fldLock="1"/>
      </w:r>
      <w:r>
        <w:rPr>
          <w:b/>
          <w:iCs/>
          <w:sz w:val="18"/>
          <w:szCs w:val="17"/>
        </w:rPr>
        <w:instrText xml:space="preserve">ADDIN Mendeley Bibliography CSL_BIBLIOGRAPHY </w:instrText>
      </w:r>
      <w:r>
        <w:rPr>
          <w:b/>
          <w:iCs/>
          <w:sz w:val="18"/>
          <w:szCs w:val="17"/>
        </w:rPr>
        <w:fldChar w:fldCharType="separate"/>
      </w:r>
      <w:r w:rsidR="003E6C11" w:rsidRPr="003E6C11">
        <w:rPr>
          <w:noProof/>
          <w:sz w:val="18"/>
          <w:szCs w:val="24"/>
        </w:rPr>
        <w:t>Akselrod, M., Martuzzi, R., Serino, A., van der Zwaag, W., Gassert, R., Blanke, O., 2017. Anatomical and functional properties of the foot and leg representation in areas 3b, 1 and 2 of primary somatosensory cortex in humans: A 7T fMRI study. Neuroimage 159, 473–487. https://doi.org/10.1016/j.neuroimage.2017.06.021</w:t>
      </w:r>
    </w:p>
    <w:p w14:paraId="256CB6ED" w14:textId="77777777" w:rsidR="003E6C11" w:rsidRPr="003E6C11" w:rsidRDefault="003E6C11" w:rsidP="003E6C11">
      <w:pPr>
        <w:spacing w:before="340"/>
        <w:ind w:left="480" w:hanging="480"/>
        <w:rPr>
          <w:noProof/>
          <w:sz w:val="18"/>
          <w:szCs w:val="24"/>
        </w:rPr>
      </w:pPr>
      <w:r w:rsidRPr="003E6C11">
        <w:rPr>
          <w:noProof/>
          <w:sz w:val="18"/>
          <w:szCs w:val="24"/>
        </w:rPr>
        <w:t>Aquino, K.M., Sokoliuk, R., Pakenham, D.O., Sanchez‐Panchuelo, R.M., Hanslmayr, S., Mayhew, S.D., Mullinger, K.J., Francis, S.T., 2019. Addressing challenges of high spatial resolution UHF fMRI for group analysis of higher‐order cognitive tasks: An inter‐sensory task directing attention between visual and somatosensory domains. Hum. Brain Mapp. 40, 1298–1316. https://doi.org/10.1002/hbm.24450</w:t>
      </w:r>
    </w:p>
    <w:p w14:paraId="56B270EC" w14:textId="77777777" w:rsidR="003E6C11" w:rsidRPr="003E6C11" w:rsidRDefault="003E6C11" w:rsidP="003E6C11">
      <w:pPr>
        <w:spacing w:before="340"/>
        <w:ind w:left="480" w:hanging="480"/>
        <w:rPr>
          <w:noProof/>
          <w:sz w:val="18"/>
          <w:szCs w:val="24"/>
        </w:rPr>
      </w:pPr>
      <w:r w:rsidRPr="003E6C11">
        <w:rPr>
          <w:noProof/>
          <w:sz w:val="18"/>
          <w:szCs w:val="24"/>
        </w:rPr>
        <w:t>Barratt, E.L., 2018. Multimodal Imaging of the Sensorimotor System. University of Nottingham.</w:t>
      </w:r>
    </w:p>
    <w:p w14:paraId="16A2EAE0" w14:textId="77777777" w:rsidR="003E6C11" w:rsidRPr="003E6C11" w:rsidRDefault="003E6C11" w:rsidP="003E6C11">
      <w:pPr>
        <w:spacing w:before="340"/>
        <w:ind w:left="480" w:hanging="480"/>
        <w:rPr>
          <w:noProof/>
          <w:sz w:val="18"/>
          <w:szCs w:val="24"/>
        </w:rPr>
      </w:pPr>
      <w:r w:rsidRPr="003E6C11">
        <w:rPr>
          <w:noProof/>
          <w:sz w:val="18"/>
          <w:szCs w:val="24"/>
        </w:rPr>
        <w:t>Berens, P., 2015. CircStat : A MATLAB Toolbox for Circular Statistics . J. Stat. Softw. https://doi.org/10.18637/jss.v031.i10</w:t>
      </w:r>
    </w:p>
    <w:p w14:paraId="03193E63" w14:textId="77777777" w:rsidR="003E6C11" w:rsidRPr="003E6C11" w:rsidRDefault="003E6C11" w:rsidP="003E6C11">
      <w:pPr>
        <w:spacing w:before="340"/>
        <w:ind w:left="480" w:hanging="480"/>
        <w:rPr>
          <w:noProof/>
          <w:sz w:val="18"/>
          <w:szCs w:val="24"/>
        </w:rPr>
      </w:pPr>
      <w:r w:rsidRPr="003E6C11">
        <w:rPr>
          <w:noProof/>
          <w:sz w:val="18"/>
          <w:szCs w:val="24"/>
        </w:rPr>
        <w:t>Besle, J., Sánchez-Panchuelo, R.-M., Bowtell, R., Francis, S., Schluppeck, D., 2013. Single-subject fMRI mapping at 7 T of the representation of fingertips in S1: a comparison of event-related and phase-encoding designs. J. Neurophysiol. 109, 2293–2305. https://doi.org/10.1152/jn.00499.2012</w:t>
      </w:r>
    </w:p>
    <w:p w14:paraId="7A7B197A" w14:textId="77777777" w:rsidR="003E6C11" w:rsidRPr="003E6C11" w:rsidRDefault="003E6C11" w:rsidP="003E6C11">
      <w:pPr>
        <w:spacing w:before="340"/>
        <w:ind w:left="480" w:hanging="480"/>
        <w:rPr>
          <w:noProof/>
          <w:sz w:val="18"/>
          <w:szCs w:val="24"/>
        </w:rPr>
      </w:pPr>
      <w:r w:rsidRPr="003E6C11">
        <w:rPr>
          <w:noProof/>
          <w:sz w:val="18"/>
          <w:szCs w:val="24"/>
        </w:rPr>
        <w:t>Besle, J., Sánchez-Panchuelo, R.M., Bowtell, R., Francis, S., Schluppeck, D., 2014. Event-related fMRI at 7T reveals overlapping cortical representations for adjacent fingertips in S1 of individual subjects. Hum. Brain Mapp. https://doi.org/10.1002/hbm.22310</w:t>
      </w:r>
    </w:p>
    <w:p w14:paraId="5F8D6265" w14:textId="77777777" w:rsidR="003E6C11" w:rsidRPr="003E6C11" w:rsidRDefault="003E6C11" w:rsidP="003E6C11">
      <w:pPr>
        <w:spacing w:before="340"/>
        <w:ind w:left="480" w:hanging="480"/>
        <w:rPr>
          <w:noProof/>
          <w:sz w:val="18"/>
          <w:szCs w:val="24"/>
        </w:rPr>
      </w:pPr>
      <w:r w:rsidRPr="003E6C11">
        <w:rPr>
          <w:noProof/>
          <w:sz w:val="18"/>
          <w:szCs w:val="24"/>
        </w:rPr>
        <w:t>Brookes, M.J., Vrba, J., Robinson, S.E., Stevenson, C.M., Peters, A.M., Barnes, G.R., Hillebrand, A., Morris, P.G., 2008. Optimising experimental design for MEG beamformer imaging. Neuroimage 39, 1788–1802.</w:t>
      </w:r>
    </w:p>
    <w:p w14:paraId="4E049E06" w14:textId="77777777" w:rsidR="003E6C11" w:rsidRPr="003E6C11" w:rsidRDefault="003E6C11" w:rsidP="003E6C11">
      <w:pPr>
        <w:spacing w:before="340"/>
        <w:ind w:left="480" w:hanging="480"/>
        <w:rPr>
          <w:noProof/>
          <w:sz w:val="18"/>
          <w:szCs w:val="24"/>
        </w:rPr>
      </w:pPr>
      <w:r w:rsidRPr="003E6C11">
        <w:rPr>
          <w:noProof/>
          <w:sz w:val="18"/>
          <w:szCs w:val="24"/>
        </w:rPr>
        <w:t>Cheyne, D.O., 2013. MEG studies of sensorimotor rhythms: A review. Exp. Neurol. https://doi.org/10.1016/j.expneurol.2012.08.030</w:t>
      </w:r>
    </w:p>
    <w:p w14:paraId="222F2426" w14:textId="77777777" w:rsidR="003E6C11" w:rsidRPr="003E6C11" w:rsidRDefault="003E6C11" w:rsidP="003E6C11">
      <w:pPr>
        <w:spacing w:before="340"/>
        <w:ind w:left="480" w:hanging="480"/>
        <w:rPr>
          <w:noProof/>
          <w:sz w:val="18"/>
          <w:szCs w:val="24"/>
        </w:rPr>
      </w:pPr>
      <w:r w:rsidRPr="003E6C11">
        <w:rPr>
          <w:noProof/>
          <w:sz w:val="18"/>
          <w:szCs w:val="24"/>
        </w:rPr>
        <w:t>Collins, D.L., Neelin, P., Peters, T.M., Evans, A.C., 1994. Automatic 3D Intersubject Registration of MR Volumetric Data in Standardized Talairach Space. J. Comput. Assist. Tomogr. 18, 192–205. https://doi.org/10.1097/00004728-199403000-00005</w:t>
      </w:r>
    </w:p>
    <w:p w14:paraId="058A82BA" w14:textId="77777777" w:rsidR="003E6C11" w:rsidRPr="003E6C11" w:rsidRDefault="003E6C11" w:rsidP="003E6C11">
      <w:pPr>
        <w:spacing w:before="340"/>
        <w:ind w:left="480" w:hanging="480"/>
        <w:rPr>
          <w:noProof/>
          <w:sz w:val="18"/>
          <w:szCs w:val="24"/>
        </w:rPr>
      </w:pPr>
      <w:r w:rsidRPr="003E6C11">
        <w:rPr>
          <w:noProof/>
          <w:sz w:val="18"/>
          <w:szCs w:val="24"/>
        </w:rPr>
        <w:t>Da Costa, S., van der Zwaag, W., Marques, J.P., Frackowiak, R.S.J., Clarke, S., Saenz, M., 2011. Human Primary Auditory Cortex Follows the Shape of Heschl’s Gyrus. J. Neurosci. 31, 14067–14075. https://doi.org/10.1523/JNEUROSCI.2000-11.2011</w:t>
      </w:r>
    </w:p>
    <w:p w14:paraId="2DC5C089" w14:textId="77777777" w:rsidR="003E6C11" w:rsidRPr="003E6C11" w:rsidRDefault="003E6C11" w:rsidP="003E6C11">
      <w:pPr>
        <w:spacing w:before="340"/>
        <w:ind w:left="480" w:hanging="480"/>
        <w:rPr>
          <w:noProof/>
          <w:sz w:val="18"/>
          <w:szCs w:val="24"/>
        </w:rPr>
      </w:pPr>
      <w:r w:rsidRPr="003E6C11">
        <w:rPr>
          <w:noProof/>
          <w:sz w:val="18"/>
          <w:szCs w:val="24"/>
        </w:rPr>
        <w:t>Dale, A.M., Fischl, B., Sereno, M.I., 1999. Cortical surface-based analysis: I. Segmentation and surface reconstruction. Neuroimage 9, 179–194. https://doi.org/10.1006/nimg.1998.0395</w:t>
      </w:r>
    </w:p>
    <w:p w14:paraId="16780CA2" w14:textId="77777777" w:rsidR="003E6C11" w:rsidRPr="003E6C11" w:rsidRDefault="003E6C11" w:rsidP="003E6C11">
      <w:pPr>
        <w:spacing w:before="340"/>
        <w:ind w:left="480" w:hanging="480"/>
        <w:rPr>
          <w:noProof/>
          <w:sz w:val="18"/>
          <w:szCs w:val="24"/>
        </w:rPr>
      </w:pPr>
      <w:r w:rsidRPr="003E6C11">
        <w:rPr>
          <w:noProof/>
          <w:sz w:val="18"/>
          <w:szCs w:val="24"/>
        </w:rPr>
        <w:t>DeYoe, E.A., Carman, G.J., Bandettini, P., Glickman, S., Wieser, J., Cox, R., Miller, D., Neitz, J., 1996. Mapping striate and extrastriate visual areas in human cerebral cortex. Proc. Natl. Acad. Sci. U. S. A. 93, 2382–6. https://doi.org/10.1073/PNAS.93.6.2382</w:t>
      </w:r>
    </w:p>
    <w:p w14:paraId="1689538F" w14:textId="77777777" w:rsidR="003E6C11" w:rsidRPr="003E6C11" w:rsidRDefault="003E6C11" w:rsidP="003E6C11">
      <w:pPr>
        <w:spacing w:before="340"/>
        <w:ind w:left="480" w:hanging="480"/>
        <w:rPr>
          <w:noProof/>
          <w:sz w:val="18"/>
          <w:szCs w:val="24"/>
        </w:rPr>
      </w:pPr>
      <w:r w:rsidRPr="003E6C11">
        <w:rPr>
          <w:noProof/>
          <w:sz w:val="18"/>
          <w:szCs w:val="24"/>
        </w:rPr>
        <w:t>Durand, D., Greenwood, J.A., 1958. Modifications of the Rayleigh Test for Uniformity in Analysis of Two-Dimensional Orientation Data. J. Geol. 66, 229–238. https://doi.org/10.1086/626501</w:t>
      </w:r>
    </w:p>
    <w:p w14:paraId="2D574AF9" w14:textId="77777777" w:rsidR="003E6C11" w:rsidRPr="003E6C11" w:rsidRDefault="003E6C11" w:rsidP="003E6C11">
      <w:pPr>
        <w:spacing w:before="340"/>
        <w:ind w:left="480" w:hanging="480"/>
        <w:rPr>
          <w:noProof/>
          <w:sz w:val="18"/>
          <w:szCs w:val="24"/>
        </w:rPr>
      </w:pPr>
      <w:r w:rsidRPr="003E6C11">
        <w:rPr>
          <w:noProof/>
          <w:sz w:val="18"/>
          <w:szCs w:val="24"/>
        </w:rPr>
        <w:t>Eickhoff, S.B., Paus, T., Caspers, S., Grosbras, M.H., Evans, A.C., Zilles, K., Amunts, K., 2007. Assignment of functional activations to probabilistic cytoarchitectonic areas revisited. Neuroimage. https://doi.org/10.1016/j.neuroimage.2007.03.060</w:t>
      </w:r>
    </w:p>
    <w:p w14:paraId="08E40AE0" w14:textId="77777777" w:rsidR="003E6C11" w:rsidRPr="003E6C11" w:rsidRDefault="003E6C11" w:rsidP="003E6C11">
      <w:pPr>
        <w:spacing w:before="340"/>
        <w:ind w:left="480" w:hanging="480"/>
        <w:rPr>
          <w:noProof/>
          <w:sz w:val="18"/>
          <w:szCs w:val="24"/>
        </w:rPr>
      </w:pPr>
      <w:r w:rsidRPr="003E6C11">
        <w:rPr>
          <w:noProof/>
          <w:sz w:val="18"/>
          <w:szCs w:val="24"/>
        </w:rPr>
        <w:t>Engel, S., 1997. Retinotopic organization in human visual cortex and the spatial precision of functional MRI. Cereb. Cortex 7, 181–192. https://doi.org/10.1093/cercor/7.2.181</w:t>
      </w:r>
    </w:p>
    <w:p w14:paraId="2F81F3BD" w14:textId="77777777" w:rsidR="003E6C11" w:rsidRPr="003E6C11" w:rsidRDefault="003E6C11" w:rsidP="003E6C11">
      <w:pPr>
        <w:spacing w:before="340"/>
        <w:ind w:left="480" w:hanging="480"/>
        <w:rPr>
          <w:noProof/>
          <w:sz w:val="18"/>
          <w:szCs w:val="24"/>
        </w:rPr>
      </w:pPr>
      <w:r w:rsidRPr="003E6C11">
        <w:rPr>
          <w:noProof/>
          <w:sz w:val="18"/>
          <w:szCs w:val="24"/>
        </w:rPr>
        <w:t>Fischl, B., Rajendran, N., Busa, E., Augustinack, J., Hinds, O., Yeo, B.T.T., Mohlberg, H., Amunts, K., Zilles, K., 2008. Cortical folding patterns and predicting cytoarchitecture. Cereb. Cortex. https://doi.org/10.1093/cercor/bhm225</w:t>
      </w:r>
    </w:p>
    <w:p w14:paraId="277074A0" w14:textId="77777777" w:rsidR="003E6C11" w:rsidRPr="003E6C11" w:rsidRDefault="003E6C11" w:rsidP="003E6C11">
      <w:pPr>
        <w:spacing w:before="340"/>
        <w:ind w:left="480" w:hanging="480"/>
        <w:rPr>
          <w:noProof/>
          <w:sz w:val="18"/>
          <w:szCs w:val="24"/>
        </w:rPr>
      </w:pPr>
      <w:r w:rsidRPr="003E6C11">
        <w:rPr>
          <w:noProof/>
          <w:sz w:val="18"/>
          <w:szCs w:val="24"/>
        </w:rPr>
        <w:t>Fischl, B., Sereno, M.I., Dale, A.M., 1999a. Cortical surface-based analysis: II. Inflation, flattening, and a surface-based coordinate system. Neuroimage. https://doi.org/10.1006/nimg.1998.0396</w:t>
      </w:r>
    </w:p>
    <w:p w14:paraId="2036E53C" w14:textId="77777777" w:rsidR="003E6C11" w:rsidRPr="003E6C11" w:rsidRDefault="003E6C11" w:rsidP="003E6C11">
      <w:pPr>
        <w:spacing w:before="340"/>
        <w:ind w:left="480" w:hanging="480"/>
        <w:rPr>
          <w:noProof/>
          <w:sz w:val="18"/>
          <w:szCs w:val="24"/>
        </w:rPr>
      </w:pPr>
      <w:r w:rsidRPr="003E6C11">
        <w:rPr>
          <w:noProof/>
          <w:sz w:val="18"/>
          <w:szCs w:val="24"/>
        </w:rPr>
        <w:t>Fischl, B., Sereno, M.I., Tootell, R.B.H., Dale, A.M., 1999b. High-resolution intersubject averaging and a coordinate system for the cortical surface. Hum. Brain Mapp. 8, 272–284. https://doi.org/10.1002/(SICI)1097-0193(1999)8:4&lt;272::AID-HBM10&gt;3.0.CO;2-4</w:t>
      </w:r>
    </w:p>
    <w:p w14:paraId="7504F0BB" w14:textId="77777777" w:rsidR="003E6C11" w:rsidRPr="003E6C11" w:rsidRDefault="003E6C11" w:rsidP="003E6C11">
      <w:pPr>
        <w:spacing w:before="340"/>
        <w:ind w:left="480" w:hanging="480"/>
        <w:rPr>
          <w:noProof/>
          <w:sz w:val="18"/>
          <w:szCs w:val="24"/>
        </w:rPr>
      </w:pPr>
      <w:r w:rsidRPr="003E6C11">
        <w:rPr>
          <w:noProof/>
          <w:sz w:val="18"/>
          <w:szCs w:val="24"/>
        </w:rPr>
        <w:t>Formisano, E., Kim, D.S., Di Salle, F., van de Moortele, P.F., Ugurbil, K., Goebel, R., 2003. Mirror-symmetric tonotopic maps in human primary auditory cortex. Neuron 40, 859–69.</w:t>
      </w:r>
    </w:p>
    <w:p w14:paraId="59943024" w14:textId="77777777" w:rsidR="003E6C11" w:rsidRPr="003E6C11" w:rsidRDefault="003E6C11" w:rsidP="003E6C11">
      <w:pPr>
        <w:spacing w:before="340"/>
        <w:ind w:left="480" w:hanging="480"/>
        <w:rPr>
          <w:noProof/>
          <w:sz w:val="18"/>
          <w:szCs w:val="24"/>
        </w:rPr>
      </w:pPr>
      <w:r w:rsidRPr="003E6C11">
        <w:rPr>
          <w:noProof/>
          <w:sz w:val="18"/>
          <w:szCs w:val="24"/>
        </w:rPr>
        <w:t>Francis, S.T., Kelly, E.F., Bowtell, R., Dunseath, W.J.R., Folger, S.E., McGlone, F., 2000. fMRI of the responses to vibratory stimulation of digit tips. Neuroimage. https://doi.org/10.1006/nimg.2000.0541</w:t>
      </w:r>
    </w:p>
    <w:p w14:paraId="2507B8CF" w14:textId="77777777" w:rsidR="003E6C11" w:rsidRPr="003E6C11" w:rsidRDefault="003E6C11" w:rsidP="003E6C11">
      <w:pPr>
        <w:spacing w:before="340"/>
        <w:ind w:left="480" w:hanging="480"/>
        <w:rPr>
          <w:noProof/>
          <w:sz w:val="18"/>
          <w:szCs w:val="24"/>
        </w:rPr>
      </w:pPr>
      <w:r w:rsidRPr="003E6C11">
        <w:rPr>
          <w:noProof/>
          <w:sz w:val="18"/>
          <w:szCs w:val="24"/>
        </w:rPr>
        <w:t>Gelnar, P.A., Krauss, B.R., Szeverenyi, N.M., Apkarian, A.V., 1998. Fingertip Representation in the Human Somatosensory Cortex: An fMRI Study. Neuroimage 7, 261–283. https://doi.org/10.1006/nimg.1998.0341</w:t>
      </w:r>
    </w:p>
    <w:p w14:paraId="3449ADF9" w14:textId="77777777" w:rsidR="003E6C11" w:rsidRPr="003E6C11" w:rsidRDefault="003E6C11" w:rsidP="003E6C11">
      <w:pPr>
        <w:spacing w:before="340"/>
        <w:ind w:left="480" w:hanging="480"/>
        <w:rPr>
          <w:noProof/>
          <w:sz w:val="18"/>
          <w:szCs w:val="24"/>
        </w:rPr>
      </w:pPr>
      <w:r w:rsidRPr="003E6C11">
        <w:rPr>
          <w:noProof/>
          <w:sz w:val="18"/>
          <w:szCs w:val="24"/>
        </w:rPr>
        <w:t>Geyer, S., Schormann, T., Mohlberg, H., Zilles, K., 2000. Areas 3a, 3b, and 1 of Human Primary Somatosensory Cortex. Neuroimage 11, 684–696. https://doi.org/10.1006/nimg.2000.0548</w:t>
      </w:r>
    </w:p>
    <w:p w14:paraId="09A3FBF5" w14:textId="77777777" w:rsidR="003E6C11" w:rsidRPr="003E6C11" w:rsidRDefault="003E6C11" w:rsidP="003E6C11">
      <w:pPr>
        <w:spacing w:before="340"/>
        <w:ind w:left="480" w:hanging="480"/>
        <w:rPr>
          <w:noProof/>
          <w:sz w:val="18"/>
          <w:szCs w:val="24"/>
        </w:rPr>
      </w:pPr>
      <w:r w:rsidRPr="003E6C11">
        <w:rPr>
          <w:noProof/>
          <w:sz w:val="18"/>
          <w:szCs w:val="24"/>
        </w:rPr>
        <w:t>Glover, P.M., Watkins, R.H., O’Neill, G.C., Ackerley, R., Sanchez-Panchuelo, R., McGlone, F., Brookes, M.J., Wessberg, J., Francis, S.T., 2017. An intra-neural microstimulation system for ultra-high field magnetic resonance imaging and magnetoencephalography. J. Neurosci. Methods 290. https://doi.org/10.1016/j.jneumeth.2017.07.016</w:t>
      </w:r>
    </w:p>
    <w:p w14:paraId="730598F4" w14:textId="77777777" w:rsidR="003E6C11" w:rsidRPr="003E6C11" w:rsidRDefault="003E6C11" w:rsidP="003E6C11">
      <w:pPr>
        <w:spacing w:before="340"/>
        <w:ind w:left="480" w:hanging="480"/>
        <w:rPr>
          <w:noProof/>
          <w:sz w:val="18"/>
          <w:szCs w:val="24"/>
        </w:rPr>
      </w:pPr>
      <w:r w:rsidRPr="003E6C11">
        <w:rPr>
          <w:noProof/>
          <w:sz w:val="18"/>
          <w:szCs w:val="24"/>
        </w:rPr>
        <w:t>Granga Espiritu Santo, M., 2018. Brain Imaging Exploration of the Representational Structures Supporting Observation of Abnormal Finger Postures. University of Nottingham.</w:t>
      </w:r>
    </w:p>
    <w:p w14:paraId="38C9B643" w14:textId="77777777" w:rsidR="003E6C11" w:rsidRPr="003E6C11" w:rsidRDefault="003E6C11" w:rsidP="003E6C11">
      <w:pPr>
        <w:spacing w:before="340"/>
        <w:ind w:left="480" w:hanging="480"/>
        <w:rPr>
          <w:noProof/>
          <w:sz w:val="18"/>
          <w:szCs w:val="24"/>
        </w:rPr>
      </w:pPr>
      <w:r w:rsidRPr="003E6C11">
        <w:rPr>
          <w:noProof/>
          <w:sz w:val="18"/>
          <w:szCs w:val="24"/>
        </w:rPr>
        <w:t>Hari, R., Salmelin, R., 1997. Human cortical oscillation: a neuromagnetic view through the skull. Trends Neurosci. 20, 44–49. https://doi.org/10.1016/S0166-2236(96)10065-5</w:t>
      </w:r>
    </w:p>
    <w:p w14:paraId="2D61F84A" w14:textId="77777777" w:rsidR="003E6C11" w:rsidRPr="003E6C11" w:rsidRDefault="003E6C11" w:rsidP="003E6C11">
      <w:pPr>
        <w:spacing w:before="340"/>
        <w:ind w:left="480" w:hanging="480"/>
        <w:rPr>
          <w:noProof/>
          <w:sz w:val="18"/>
          <w:szCs w:val="24"/>
        </w:rPr>
      </w:pPr>
      <w:r w:rsidRPr="003E6C11">
        <w:rPr>
          <w:noProof/>
          <w:sz w:val="18"/>
          <w:szCs w:val="24"/>
        </w:rPr>
        <w:t>Hill, R.M., Holmes, N., Boto, E., Hartley, C., Leggett, J., Roberts, G., Shah, V., Tierney, T.M., Woolrich, M., Barnes, G.R., Bowtell, R., Slater, R., Brookes, M.J., 2019. A new tool for paediatric functional brain imaging. Nat. Commun. Under Revi.</w:t>
      </w:r>
    </w:p>
    <w:p w14:paraId="227F0175" w14:textId="77777777" w:rsidR="003E6C11" w:rsidRPr="003E6C11" w:rsidRDefault="003E6C11" w:rsidP="003E6C11">
      <w:pPr>
        <w:spacing w:before="340"/>
        <w:ind w:left="480" w:hanging="480"/>
        <w:rPr>
          <w:noProof/>
          <w:sz w:val="18"/>
          <w:szCs w:val="24"/>
        </w:rPr>
      </w:pPr>
      <w:r w:rsidRPr="003E6C11">
        <w:rPr>
          <w:noProof/>
          <w:sz w:val="18"/>
          <w:szCs w:val="24"/>
        </w:rPr>
        <w:t>Hou, P., Hasan, K.M., Sitton, C.W., Wolinsky, J.S., Narayana, P.A., 2005. Phase-sensitive T1 inversion recovery imaging: a time-efficient interleaved technique for improved tissue contrast in neuroimaging. AJNR. Am. J. Neuroradiol. 26, 1432–8.</w:t>
      </w:r>
    </w:p>
    <w:p w14:paraId="7D679F6C" w14:textId="77777777" w:rsidR="003E6C11" w:rsidRPr="003E6C11" w:rsidRDefault="003E6C11" w:rsidP="003E6C11">
      <w:pPr>
        <w:spacing w:before="340"/>
        <w:ind w:left="480" w:hanging="480"/>
        <w:rPr>
          <w:noProof/>
          <w:sz w:val="18"/>
          <w:szCs w:val="24"/>
        </w:rPr>
      </w:pPr>
      <w:r w:rsidRPr="003E6C11">
        <w:rPr>
          <w:noProof/>
          <w:sz w:val="18"/>
          <w:szCs w:val="24"/>
        </w:rPr>
        <w:t>Huang, R.-S., Sereno, M.I., 2007. Dodecapus: An MR-compatible system for somatosensory stimulation. Neuroimage 34, 1060–1073. https://doi.org/10.1016/j.neuroimage.2006.10.024</w:t>
      </w:r>
    </w:p>
    <w:p w14:paraId="0B5BDBBD" w14:textId="77777777" w:rsidR="003E6C11" w:rsidRPr="003E6C11" w:rsidRDefault="003E6C11" w:rsidP="003E6C11">
      <w:pPr>
        <w:spacing w:before="340"/>
        <w:ind w:left="480" w:hanging="480"/>
        <w:rPr>
          <w:noProof/>
          <w:sz w:val="18"/>
          <w:szCs w:val="24"/>
        </w:rPr>
      </w:pPr>
      <w:r w:rsidRPr="003E6C11">
        <w:rPr>
          <w:noProof/>
          <w:sz w:val="18"/>
          <w:szCs w:val="24"/>
        </w:rPr>
        <w:t>Hurley, A.C., Al-Radaideh, A., Bai, L., Aickelin, U., Coxon, R., Glover, P., Gowland, P.A., 2009. Tailored RF pulse for magnetization inversion at ultrahigh field. Magn. Reson. Med. NA-NA. https://doi.org/10.1002/mrm.22167</w:t>
      </w:r>
    </w:p>
    <w:p w14:paraId="5E098B8B" w14:textId="77777777" w:rsidR="003E6C11" w:rsidRPr="003E6C11" w:rsidRDefault="003E6C11" w:rsidP="003E6C11">
      <w:pPr>
        <w:spacing w:before="340"/>
        <w:ind w:left="480" w:hanging="480"/>
        <w:rPr>
          <w:noProof/>
          <w:sz w:val="18"/>
          <w:szCs w:val="24"/>
        </w:rPr>
      </w:pPr>
      <w:r w:rsidRPr="003E6C11">
        <w:rPr>
          <w:noProof/>
          <w:sz w:val="18"/>
          <w:szCs w:val="24"/>
        </w:rPr>
        <w:t>Jamali, S., Ross, B., 2013. Somatotopic finger mapping using MEG: Toward an optimal stimulation paradigm. Clin. Neurophysiol. 124, 1659–1670. https://doi.org/10.1016/j.clinph.2013.01.027</w:t>
      </w:r>
    </w:p>
    <w:p w14:paraId="2F3B41F1" w14:textId="77777777" w:rsidR="003E6C11" w:rsidRPr="003E6C11" w:rsidRDefault="003E6C11" w:rsidP="003E6C11">
      <w:pPr>
        <w:spacing w:before="340"/>
        <w:ind w:left="480" w:hanging="480"/>
        <w:rPr>
          <w:noProof/>
          <w:sz w:val="18"/>
          <w:szCs w:val="24"/>
        </w:rPr>
      </w:pPr>
      <w:r w:rsidRPr="003E6C11">
        <w:rPr>
          <w:noProof/>
          <w:sz w:val="18"/>
          <w:szCs w:val="24"/>
        </w:rPr>
        <w:t>Jenkinson, M., Bannister, P., Brady, M., Smith, S., 2002. Improved optimization for the robust and accurate linear registration and motion correction of brain images. Neuroimage 17, 825–41.</w:t>
      </w:r>
    </w:p>
    <w:p w14:paraId="0F5D8A5A" w14:textId="77777777" w:rsidR="003E6C11" w:rsidRPr="003E6C11" w:rsidRDefault="003E6C11" w:rsidP="003E6C11">
      <w:pPr>
        <w:spacing w:before="340"/>
        <w:ind w:left="480" w:hanging="480"/>
        <w:rPr>
          <w:noProof/>
          <w:sz w:val="18"/>
          <w:szCs w:val="24"/>
        </w:rPr>
      </w:pPr>
      <w:r w:rsidRPr="003E6C11">
        <w:rPr>
          <w:noProof/>
          <w:sz w:val="18"/>
          <w:szCs w:val="24"/>
        </w:rPr>
        <w:t>Jenkinson, M., Smith, S., 2001. A global optimisation method for robust affine registration of brain images. Med. Image Anal. https://doi.org/10.1016/S1361-8415(01)00036-6</w:t>
      </w:r>
    </w:p>
    <w:p w14:paraId="12916355" w14:textId="77777777" w:rsidR="003E6C11" w:rsidRPr="003E6C11" w:rsidRDefault="003E6C11" w:rsidP="003E6C11">
      <w:pPr>
        <w:spacing w:before="340"/>
        <w:ind w:left="480" w:hanging="480"/>
        <w:rPr>
          <w:noProof/>
          <w:sz w:val="18"/>
          <w:szCs w:val="24"/>
        </w:rPr>
      </w:pPr>
      <w:r w:rsidRPr="003E6C11">
        <w:rPr>
          <w:noProof/>
          <w:sz w:val="18"/>
          <w:szCs w:val="24"/>
        </w:rPr>
        <w:t>Kurth, R., Villringer, K., Curio, G., Wolf, K.-J., Krause, T., Repenthin, J., Schwiemann, J., Deuchert, M., Villringer, A., 2000. fMRI shows multiple somatotopic digit representations in human primary somatosensory cortex. Neuroreport 11, 1487–1491. https://doi.org/10.1097/00001756-200005150-00026</w:t>
      </w:r>
    </w:p>
    <w:p w14:paraId="6E9C760A" w14:textId="77777777" w:rsidR="003E6C11" w:rsidRPr="003E6C11" w:rsidRDefault="003E6C11" w:rsidP="003E6C11">
      <w:pPr>
        <w:spacing w:before="340"/>
        <w:ind w:left="480" w:hanging="480"/>
        <w:rPr>
          <w:noProof/>
          <w:sz w:val="18"/>
          <w:szCs w:val="24"/>
        </w:rPr>
      </w:pPr>
      <w:r w:rsidRPr="003E6C11">
        <w:rPr>
          <w:noProof/>
          <w:sz w:val="18"/>
          <w:szCs w:val="24"/>
        </w:rPr>
        <w:t>Lerch, J.P., van der Kouwe, A.J.W., Raznahan, A., Paus, T., Johansen-Berg, H., Miller, K.L., Smith, S.M., Fischl, B., Sotiropoulos, S.N., 2017. Studying neuroanatomy using MRI. Nat. Neurosci. 20, 314–326. https://doi.org/10.1038/nn.4501</w:t>
      </w:r>
    </w:p>
    <w:p w14:paraId="03694663" w14:textId="77777777" w:rsidR="003E6C11" w:rsidRPr="003E6C11" w:rsidRDefault="003E6C11" w:rsidP="003E6C11">
      <w:pPr>
        <w:spacing w:before="340"/>
        <w:ind w:left="480" w:hanging="480"/>
        <w:rPr>
          <w:noProof/>
          <w:sz w:val="18"/>
          <w:szCs w:val="24"/>
        </w:rPr>
      </w:pPr>
      <w:r w:rsidRPr="003E6C11">
        <w:rPr>
          <w:noProof/>
          <w:sz w:val="18"/>
          <w:szCs w:val="24"/>
        </w:rPr>
        <w:t>Martuzzi, R., van der Zwaag, W., Farthouat, J., Gruetter, R., Blanke, O., 2014. Human finger somatotopy in areas 3b, 1, and 2: A 7T fMRI study using a natural stimulus. Hum. Brain Mapp. 35, 213–226. https://doi.org/10.1002/hbm.22172</w:t>
      </w:r>
    </w:p>
    <w:p w14:paraId="78BDF50A" w14:textId="77777777" w:rsidR="003E6C11" w:rsidRPr="003E6C11" w:rsidRDefault="003E6C11" w:rsidP="003E6C11">
      <w:pPr>
        <w:spacing w:before="340"/>
        <w:ind w:left="480" w:hanging="480"/>
        <w:rPr>
          <w:noProof/>
          <w:sz w:val="18"/>
          <w:szCs w:val="24"/>
        </w:rPr>
      </w:pPr>
      <w:r w:rsidRPr="003E6C11">
        <w:rPr>
          <w:noProof/>
          <w:sz w:val="18"/>
          <w:szCs w:val="24"/>
        </w:rPr>
        <w:t>Meunier, S., Garnero, L., Ducorps, A., Mazières, L., Lehéricy, S., Tézenas Du Montcel, S., Renault, B., Vidailhet, M., 2001. Human brain mapping in dystonia reveals both endophenotypic traits and adaptive reorganization. Ann. Neurol. 50, 521–527. https://doi.org/10.1002/ana.1234</w:t>
      </w:r>
    </w:p>
    <w:p w14:paraId="2A6E7FDD" w14:textId="77777777" w:rsidR="003E6C11" w:rsidRPr="003E6C11" w:rsidRDefault="003E6C11" w:rsidP="003E6C11">
      <w:pPr>
        <w:spacing w:before="340"/>
        <w:ind w:left="480" w:hanging="480"/>
        <w:rPr>
          <w:noProof/>
          <w:sz w:val="18"/>
          <w:szCs w:val="24"/>
        </w:rPr>
      </w:pPr>
      <w:r w:rsidRPr="003E6C11">
        <w:rPr>
          <w:noProof/>
          <w:sz w:val="18"/>
          <w:szCs w:val="24"/>
        </w:rPr>
        <w:t>Moerel, M., De Martino, F., Formisano, E., 2012. Processing of Natural Sounds in Human Auditory Cortex: Tonotopy, Spectral Tuning, and Relation to Voice Sensitivity. J. Neurosci. 32, 14205–14216. https://doi.org/10.1523/JNEUROSCI.1388-12.2012</w:t>
      </w:r>
    </w:p>
    <w:p w14:paraId="6C2C053E" w14:textId="77777777" w:rsidR="003E6C11" w:rsidRPr="003E6C11" w:rsidRDefault="003E6C11" w:rsidP="003E6C11">
      <w:pPr>
        <w:spacing w:before="340"/>
        <w:ind w:left="480" w:hanging="480"/>
        <w:rPr>
          <w:noProof/>
          <w:sz w:val="18"/>
          <w:szCs w:val="24"/>
        </w:rPr>
      </w:pPr>
      <w:r w:rsidRPr="003E6C11">
        <w:rPr>
          <w:noProof/>
          <w:sz w:val="18"/>
          <w:szCs w:val="24"/>
        </w:rPr>
        <w:t>Moerel, M., De Martino, F., Kemper, V.G., Schmitter, S., Vu, A.T., Uğurbil, K., Formisano, E., Yacoub, E., 2018. Sensitivity and specificity considerations for fMRI encoding, decoding, and mapping of auditory cortex at ultra-high field. Neuroimage 164, 18–31. https://doi.org/10.1016/j.neuroimage.2017.03.063</w:t>
      </w:r>
    </w:p>
    <w:p w14:paraId="6FD2120F" w14:textId="77777777" w:rsidR="003E6C11" w:rsidRPr="003E6C11" w:rsidRDefault="003E6C11" w:rsidP="003E6C11">
      <w:pPr>
        <w:spacing w:before="340"/>
        <w:ind w:left="480" w:hanging="480"/>
        <w:rPr>
          <w:noProof/>
          <w:sz w:val="18"/>
          <w:szCs w:val="24"/>
        </w:rPr>
      </w:pPr>
      <w:r w:rsidRPr="003E6C11">
        <w:rPr>
          <w:noProof/>
          <w:sz w:val="18"/>
          <w:szCs w:val="24"/>
        </w:rPr>
        <w:t>Mougin, O., Abdel-Fahim, R., Dineen, R., Pitiot, A., Evangelou, N., Gowland, P., 2016. Imaging gray matter with concomitant null point imaging from the phase sensitive inversion recovery sequence. Magn. Reson. Med. 76, 1512–1516. https://doi.org/10.1002/mrm.26061</w:t>
      </w:r>
    </w:p>
    <w:p w14:paraId="690BB113" w14:textId="77777777" w:rsidR="003E6C11" w:rsidRPr="003E6C11" w:rsidRDefault="003E6C11" w:rsidP="003E6C11">
      <w:pPr>
        <w:spacing w:before="340"/>
        <w:ind w:left="480" w:hanging="480"/>
        <w:rPr>
          <w:noProof/>
          <w:sz w:val="18"/>
          <w:szCs w:val="24"/>
        </w:rPr>
      </w:pPr>
      <w:r w:rsidRPr="003E6C11">
        <w:rPr>
          <w:noProof/>
          <w:sz w:val="18"/>
          <w:szCs w:val="24"/>
        </w:rPr>
        <w:t>Nakamura, A., Yamada, T., Goto, A., Kato, T., Ito, K., Abe, Y., Kachi, T., Kakigi, R., 1998. Somatosensory Homunculus as Drawn by MEG. Neuroimage 7, 377–386. https://doi.org/10.1006/nimg.1998.0332</w:t>
      </w:r>
    </w:p>
    <w:p w14:paraId="009507D6" w14:textId="77777777" w:rsidR="003E6C11" w:rsidRPr="003E6C11" w:rsidRDefault="003E6C11" w:rsidP="003E6C11">
      <w:pPr>
        <w:spacing w:before="340"/>
        <w:ind w:left="480" w:hanging="480"/>
        <w:rPr>
          <w:noProof/>
          <w:sz w:val="18"/>
          <w:szCs w:val="24"/>
        </w:rPr>
      </w:pPr>
      <w:r w:rsidRPr="003E6C11">
        <w:rPr>
          <w:noProof/>
          <w:sz w:val="18"/>
          <w:szCs w:val="24"/>
        </w:rPr>
        <w:t>Nelson, A.J., Chen, R., 2008. Digit somatotopy within cortical areas of the postcentral gyrus in humans. Cereb. Cortex. https://doi.org/10.1093/cercor/bhm257</w:t>
      </w:r>
    </w:p>
    <w:p w14:paraId="705A5FBA" w14:textId="77777777" w:rsidR="003E6C11" w:rsidRPr="003E6C11" w:rsidRDefault="003E6C11" w:rsidP="003E6C11">
      <w:pPr>
        <w:spacing w:before="340"/>
        <w:ind w:left="480" w:hanging="480"/>
        <w:rPr>
          <w:noProof/>
          <w:sz w:val="18"/>
          <w:szCs w:val="24"/>
        </w:rPr>
      </w:pPr>
      <w:r w:rsidRPr="003E6C11">
        <w:rPr>
          <w:noProof/>
          <w:sz w:val="18"/>
          <w:szCs w:val="24"/>
        </w:rPr>
        <w:t>Nestares, O., Heeger, D.J., 2000. Robust multiresolution alignment of MRI brain volumes. Magn. Reson. Med. 43, 705–715. https://doi.org/10.1002/(SICI)1522-2594(200005)43:5&lt;705::AID-MRM13&gt;3.0.CO;2-R</w:t>
      </w:r>
    </w:p>
    <w:p w14:paraId="56174B3F" w14:textId="77777777" w:rsidR="003E6C11" w:rsidRPr="003E6C11" w:rsidRDefault="003E6C11" w:rsidP="003E6C11">
      <w:pPr>
        <w:spacing w:before="340"/>
        <w:ind w:left="480" w:hanging="480"/>
        <w:rPr>
          <w:noProof/>
          <w:sz w:val="18"/>
          <w:szCs w:val="24"/>
        </w:rPr>
      </w:pPr>
      <w:r w:rsidRPr="003E6C11">
        <w:rPr>
          <w:noProof/>
          <w:sz w:val="18"/>
          <w:szCs w:val="24"/>
        </w:rPr>
        <w:t>O’Neill, G.C., Watkins, R.H., Ackerley, R., Barratt, E.L., Sengupta, A., Asghar, M., Sanchez Panchuelo, R.M., Brookes, M.J., Glover, P.M., Wessberg, J., Francis, S.T., 2019. Imaging human cortical responses to intraneural microstimulation using magnetoencephalography. Neuroimage 189, 329–340. https://doi.org/10.1016/j.neuroimage.2019.01.017</w:t>
      </w:r>
    </w:p>
    <w:p w14:paraId="56AE8BD3" w14:textId="77777777" w:rsidR="003E6C11" w:rsidRPr="003E6C11" w:rsidRDefault="003E6C11" w:rsidP="003E6C11">
      <w:pPr>
        <w:spacing w:before="340"/>
        <w:ind w:left="480" w:hanging="480"/>
        <w:rPr>
          <w:noProof/>
          <w:sz w:val="18"/>
          <w:szCs w:val="24"/>
        </w:rPr>
      </w:pPr>
      <w:r w:rsidRPr="003E6C11">
        <w:rPr>
          <w:noProof/>
          <w:sz w:val="18"/>
          <w:szCs w:val="24"/>
        </w:rPr>
        <w:t>Oldfield, R.C., 1971. The assessment and analysis of handedness: The Edinburgh inventory. Neuropsychologia. https://doi.org/10.1016/0028-3932(71)90067-4</w:t>
      </w:r>
    </w:p>
    <w:p w14:paraId="0136F2A0" w14:textId="77777777" w:rsidR="003E6C11" w:rsidRPr="003E6C11" w:rsidRDefault="003E6C11" w:rsidP="003E6C11">
      <w:pPr>
        <w:spacing w:before="340"/>
        <w:ind w:left="480" w:hanging="480"/>
        <w:rPr>
          <w:noProof/>
          <w:sz w:val="18"/>
          <w:szCs w:val="24"/>
        </w:rPr>
      </w:pPr>
      <w:r w:rsidRPr="003E6C11">
        <w:rPr>
          <w:noProof/>
          <w:sz w:val="18"/>
          <w:szCs w:val="24"/>
        </w:rPr>
        <w:t>Overduin, S.A., Servos, P., 2004. Distributed digit somatotopy in primary somatosensory cortex. Neuroimage. https://doi.org/10.1016/j.neuroimage.2004.06.024</w:t>
      </w:r>
    </w:p>
    <w:p w14:paraId="340696DA" w14:textId="77777777" w:rsidR="003E6C11" w:rsidRPr="003E6C11" w:rsidRDefault="003E6C11" w:rsidP="003E6C11">
      <w:pPr>
        <w:spacing w:before="340"/>
        <w:ind w:left="480" w:hanging="480"/>
        <w:rPr>
          <w:noProof/>
          <w:sz w:val="18"/>
          <w:szCs w:val="24"/>
        </w:rPr>
      </w:pPr>
      <w:r w:rsidRPr="003E6C11">
        <w:rPr>
          <w:noProof/>
          <w:sz w:val="18"/>
          <w:szCs w:val="24"/>
        </w:rPr>
        <w:t>Saenz, M., Langers, D.R.M., 2014. Tonotopic mapping of human auditory cortex. Hear. Res. 307, 42–52. https://doi.org/10.1016/j.heares.2013.07.016</w:t>
      </w:r>
    </w:p>
    <w:p w14:paraId="7BD601E9" w14:textId="77777777" w:rsidR="003E6C11" w:rsidRPr="003E6C11" w:rsidRDefault="003E6C11" w:rsidP="003E6C11">
      <w:pPr>
        <w:spacing w:before="340"/>
        <w:ind w:left="480" w:hanging="480"/>
        <w:rPr>
          <w:noProof/>
          <w:sz w:val="18"/>
          <w:szCs w:val="24"/>
        </w:rPr>
      </w:pPr>
      <w:r w:rsidRPr="003E6C11">
        <w:rPr>
          <w:noProof/>
          <w:sz w:val="18"/>
          <w:szCs w:val="24"/>
        </w:rPr>
        <w:t>Sanchez Panchuelo, R.M., Ackerley, R., Glover, P.M., Bowtell, R.W., Wessberg, J., Francis, S.T., McGlone, F., 2016. Mapping quantal touch using 7 Tesla functional magnetic resonance imaging and single-unit intraneural microstimulation. Elife 5, e12812.</w:t>
      </w:r>
    </w:p>
    <w:p w14:paraId="5C142F62" w14:textId="77777777" w:rsidR="003E6C11" w:rsidRPr="003E6C11" w:rsidRDefault="003E6C11" w:rsidP="003E6C11">
      <w:pPr>
        <w:spacing w:before="340"/>
        <w:ind w:left="480" w:hanging="480"/>
        <w:rPr>
          <w:noProof/>
          <w:sz w:val="18"/>
          <w:szCs w:val="24"/>
        </w:rPr>
      </w:pPr>
      <w:r w:rsidRPr="003E6C11">
        <w:rPr>
          <w:noProof/>
          <w:sz w:val="18"/>
          <w:szCs w:val="24"/>
        </w:rPr>
        <w:t>Sanchez Panchuelo, R.M., Besle, J., Schluppeck, D., Humberstone, M., Francis, S., 2018. Somatotopy in the Human Somatosensory System. Front. Hum. Neurosci. 12, 235. https://doi.org/10.3389/fnhum.2018.00235</w:t>
      </w:r>
    </w:p>
    <w:p w14:paraId="0D6A9BD8" w14:textId="77777777" w:rsidR="003E6C11" w:rsidRPr="003E6C11" w:rsidRDefault="003E6C11" w:rsidP="003E6C11">
      <w:pPr>
        <w:spacing w:before="340"/>
        <w:ind w:left="480" w:hanging="480"/>
        <w:rPr>
          <w:noProof/>
          <w:sz w:val="18"/>
          <w:szCs w:val="24"/>
        </w:rPr>
      </w:pPr>
      <w:r w:rsidRPr="003E6C11">
        <w:rPr>
          <w:noProof/>
          <w:sz w:val="18"/>
          <w:szCs w:val="24"/>
        </w:rPr>
        <w:t>Sanchez Panchuelo, R.M., Francis, S., Bowtell, R., Schluppeck, D., 2010. Mapping Human Somatosensory Cortex in Individual Subjects With 7T Functional MRI. J. Neurophysiol. 103, 2544–2556. https://doi.org/10.1152/jn.01017.2009</w:t>
      </w:r>
    </w:p>
    <w:p w14:paraId="4DE96DC2" w14:textId="77777777" w:rsidR="003E6C11" w:rsidRPr="003E6C11" w:rsidRDefault="003E6C11" w:rsidP="003E6C11">
      <w:pPr>
        <w:spacing w:before="340"/>
        <w:ind w:left="480" w:hanging="480"/>
        <w:rPr>
          <w:noProof/>
          <w:sz w:val="18"/>
          <w:szCs w:val="24"/>
        </w:rPr>
      </w:pPr>
      <w:r w:rsidRPr="003E6C11">
        <w:rPr>
          <w:noProof/>
          <w:sz w:val="18"/>
          <w:szCs w:val="24"/>
        </w:rPr>
        <w:t>Schweisfurth, M.A., Frahm, J., Schweizer, R., 2015. Individual left-hand and right-hand intra-digit representations in human primary somatosensory cortex. Eur. J. Neurosci. https://doi.org/10.1111/ejn.12978</w:t>
      </w:r>
    </w:p>
    <w:p w14:paraId="0F247F79" w14:textId="77777777" w:rsidR="003E6C11" w:rsidRPr="003E6C11" w:rsidRDefault="003E6C11" w:rsidP="003E6C11">
      <w:pPr>
        <w:spacing w:before="340"/>
        <w:ind w:left="480" w:hanging="480"/>
        <w:rPr>
          <w:noProof/>
          <w:sz w:val="18"/>
          <w:szCs w:val="24"/>
        </w:rPr>
      </w:pPr>
      <w:r w:rsidRPr="003E6C11">
        <w:rPr>
          <w:noProof/>
          <w:sz w:val="18"/>
          <w:szCs w:val="24"/>
        </w:rPr>
        <w:t>Schweisfurth, M.A., Frahm, J., Schweizer, R., 2014. Individual fMRI maps of all phalanges and digit bases of all fingers in human primary somatosensory cortex. Front. Hum. Neurosci. 8, 658. https://doi.org/10.3389/fnhum.2014.00658</w:t>
      </w:r>
    </w:p>
    <w:p w14:paraId="063B1030" w14:textId="77777777" w:rsidR="003E6C11" w:rsidRPr="003E6C11" w:rsidRDefault="003E6C11" w:rsidP="003E6C11">
      <w:pPr>
        <w:spacing w:before="340"/>
        <w:ind w:left="480" w:hanging="480"/>
        <w:rPr>
          <w:noProof/>
          <w:sz w:val="18"/>
          <w:szCs w:val="24"/>
        </w:rPr>
      </w:pPr>
      <w:r w:rsidRPr="003E6C11">
        <w:rPr>
          <w:noProof/>
          <w:sz w:val="18"/>
          <w:szCs w:val="24"/>
        </w:rPr>
        <w:t>Sereno, M., Dale, A., Reppas, J., Kwong, K., Belliveau, J., Brady, T., Rosen, B., Tootell, R., 1995. Borders of multiple visual areas in humans revealed by functional magnetic resonance imaging. Science (80-. ). 268, 889–893. https://doi.org/10.1126/science.7754376</w:t>
      </w:r>
    </w:p>
    <w:p w14:paraId="22E8C300" w14:textId="77777777" w:rsidR="003E6C11" w:rsidRPr="003E6C11" w:rsidRDefault="003E6C11" w:rsidP="003E6C11">
      <w:pPr>
        <w:spacing w:before="340"/>
        <w:ind w:left="480" w:hanging="480"/>
        <w:rPr>
          <w:noProof/>
          <w:sz w:val="18"/>
          <w:szCs w:val="24"/>
        </w:rPr>
      </w:pPr>
      <w:r w:rsidRPr="003E6C11">
        <w:rPr>
          <w:noProof/>
          <w:sz w:val="18"/>
          <w:szCs w:val="24"/>
        </w:rPr>
        <w:t>Stenroos, M., Nummenmaa, A., 2016. Incorporating and Compensating Cerebrospinal Fluid in Surface-Based Forward Models of Magneto- and Electroencephalography. PLoS One 11, e0159595. https://doi.org/10.1371/journal.pone.0159595</w:t>
      </w:r>
    </w:p>
    <w:p w14:paraId="568DAE5E" w14:textId="77777777" w:rsidR="003E6C11" w:rsidRPr="003E6C11" w:rsidRDefault="003E6C11" w:rsidP="003E6C11">
      <w:pPr>
        <w:spacing w:before="340"/>
        <w:ind w:left="480" w:hanging="480"/>
        <w:rPr>
          <w:noProof/>
          <w:sz w:val="18"/>
          <w:szCs w:val="24"/>
        </w:rPr>
      </w:pPr>
      <w:r w:rsidRPr="003E6C11">
        <w:rPr>
          <w:noProof/>
          <w:sz w:val="18"/>
          <w:szCs w:val="24"/>
        </w:rPr>
        <w:t>Stringer, E.A., Chen, L.M., Friedman, R.M., Gatenby, C., Gore, J.C., 2011. Differentiation of somatosensory cortices by high-resolution fMRI at 7T. Neuroimage 54, 1012–1020. https://doi.org/10.1016/j.neuroimage.2010.09.058</w:t>
      </w:r>
    </w:p>
    <w:p w14:paraId="14671E0C" w14:textId="77777777" w:rsidR="003E6C11" w:rsidRPr="003E6C11" w:rsidRDefault="003E6C11" w:rsidP="003E6C11">
      <w:pPr>
        <w:spacing w:before="340"/>
        <w:ind w:left="480" w:hanging="480"/>
        <w:rPr>
          <w:noProof/>
          <w:sz w:val="18"/>
          <w:szCs w:val="24"/>
        </w:rPr>
      </w:pPr>
      <w:r w:rsidRPr="003E6C11">
        <w:rPr>
          <w:noProof/>
          <w:sz w:val="18"/>
          <w:szCs w:val="24"/>
        </w:rPr>
        <w:t>Torebjörk, H.E., Ochoa, J.L., 1980. Specific sensations evoked by activity in single identified sensory units in man. Acta Physiol. Scand. 110, 445–447. https://doi.org/10.1111/j.1748-1716.1980.tb06695.x</w:t>
      </w:r>
    </w:p>
    <w:p w14:paraId="52F87A4A" w14:textId="77777777" w:rsidR="003E6C11" w:rsidRPr="003E6C11" w:rsidRDefault="003E6C11" w:rsidP="003E6C11">
      <w:pPr>
        <w:spacing w:before="340"/>
        <w:ind w:left="480" w:hanging="480"/>
        <w:rPr>
          <w:noProof/>
          <w:sz w:val="18"/>
          <w:szCs w:val="24"/>
        </w:rPr>
      </w:pPr>
      <w:r w:rsidRPr="003E6C11">
        <w:rPr>
          <w:noProof/>
          <w:sz w:val="18"/>
          <w:szCs w:val="24"/>
        </w:rPr>
        <w:t>Trulsson, M., Francis, S.T., Kelly, E.F., Westling, G., Bowtell, R., McGlone, F., 2001. Cortical responses to single mechanoreceptive afferent microstimulation revealed with fMRI. Neuroimage 13, 613–622.</w:t>
      </w:r>
    </w:p>
    <w:p w14:paraId="2178511C" w14:textId="77777777" w:rsidR="003E6C11" w:rsidRPr="003E6C11" w:rsidRDefault="003E6C11" w:rsidP="003E6C11">
      <w:pPr>
        <w:spacing w:before="340"/>
        <w:ind w:left="480" w:hanging="480"/>
        <w:rPr>
          <w:noProof/>
          <w:sz w:val="18"/>
          <w:szCs w:val="24"/>
        </w:rPr>
      </w:pPr>
      <w:r w:rsidRPr="003E6C11">
        <w:rPr>
          <w:noProof/>
          <w:sz w:val="18"/>
          <w:szCs w:val="24"/>
        </w:rPr>
        <w:t>Vallbo, Å.B., 1981. Sensations evoked from the glabrous skin of the human hand by electrical stimulation of unitary mechanosensitive afferents. Brain Res. 215, 359–363. https://doi.org/10.1016/0006-8993(81)90517-5</w:t>
      </w:r>
    </w:p>
    <w:p w14:paraId="1FCC6C0D" w14:textId="77777777" w:rsidR="003E6C11" w:rsidRPr="003E6C11" w:rsidRDefault="003E6C11" w:rsidP="003E6C11">
      <w:pPr>
        <w:spacing w:before="340"/>
        <w:ind w:left="480" w:hanging="480"/>
        <w:rPr>
          <w:noProof/>
          <w:sz w:val="18"/>
          <w:szCs w:val="24"/>
        </w:rPr>
      </w:pPr>
      <w:r w:rsidRPr="003E6C11">
        <w:rPr>
          <w:noProof/>
          <w:sz w:val="18"/>
          <w:szCs w:val="24"/>
        </w:rPr>
        <w:t>Van de Moortele, P.F., Auerbach, E.J., Olman, C., Yacoub, E., Uǧurbil, K., Moeller, S., 2009. T1 weighted brain images at 7 Tesla unbiased for Proton Density, T2 * contrast and RF coil receive B1 sensitivity with simultaneous vessel visualization. Neuroimage. https://doi.org/10.1016/j.neuroimage.2009.02.009</w:t>
      </w:r>
    </w:p>
    <w:p w14:paraId="0059F024" w14:textId="77777777" w:rsidR="003E6C11" w:rsidRPr="003E6C11" w:rsidRDefault="003E6C11" w:rsidP="003E6C11">
      <w:pPr>
        <w:spacing w:before="340"/>
        <w:ind w:left="480" w:hanging="480"/>
        <w:rPr>
          <w:noProof/>
          <w:sz w:val="18"/>
          <w:szCs w:val="24"/>
        </w:rPr>
      </w:pPr>
      <w:r w:rsidRPr="003E6C11">
        <w:rPr>
          <w:noProof/>
          <w:sz w:val="18"/>
          <w:szCs w:val="24"/>
        </w:rPr>
        <w:t>van der Zwaag, W., Gruetter, R., Martuzzi, R., 2015. Stroking or Buzzing? A Comparison of Somatosensory Touch Stimuli Using 7 Tesla fMRI. PLoS One 10, e0134610. https://doi.org/10.1371/journal.pone.0134610</w:t>
      </w:r>
    </w:p>
    <w:p w14:paraId="155E3826" w14:textId="77777777" w:rsidR="003E6C11" w:rsidRPr="003E6C11" w:rsidRDefault="003E6C11" w:rsidP="003E6C11">
      <w:pPr>
        <w:spacing w:before="340"/>
        <w:ind w:left="480" w:hanging="480"/>
        <w:rPr>
          <w:noProof/>
          <w:sz w:val="18"/>
          <w:szCs w:val="24"/>
        </w:rPr>
      </w:pPr>
      <w:r w:rsidRPr="003E6C11">
        <w:rPr>
          <w:noProof/>
          <w:sz w:val="18"/>
          <w:szCs w:val="24"/>
        </w:rPr>
        <w:t>Wandell, B.A., Dumoulin, S.O., Brewer, A.A., 2007. Visual Field Maps in Human Cortex. Neuron 56, 366–383. https://doi.org/10.1016/j.neuron.2007.10.012</w:t>
      </w:r>
    </w:p>
    <w:p w14:paraId="5A9CBD95" w14:textId="77777777" w:rsidR="003E6C11" w:rsidRPr="003E6C11" w:rsidRDefault="003E6C11" w:rsidP="003E6C11">
      <w:pPr>
        <w:spacing w:before="340"/>
        <w:ind w:left="480" w:hanging="480"/>
        <w:rPr>
          <w:noProof/>
          <w:sz w:val="18"/>
          <w:szCs w:val="24"/>
        </w:rPr>
      </w:pPr>
      <w:r w:rsidRPr="003E6C11">
        <w:rPr>
          <w:noProof/>
          <w:sz w:val="18"/>
          <w:szCs w:val="24"/>
        </w:rPr>
        <w:t>Wang, L., Mruczek, R.E.B., Arcaro, M.J., Kastner, S., 2015. Probabilistic Maps of Visual Topography in Human Cortex. Cereb. Cortex 25, 3911–3931. https://doi.org/10.1093/cercor/bhu277</w:t>
      </w:r>
    </w:p>
    <w:p w14:paraId="4A21D2AE" w14:textId="77777777" w:rsidR="003E6C11" w:rsidRPr="003E6C11" w:rsidRDefault="003E6C11" w:rsidP="003E6C11">
      <w:pPr>
        <w:spacing w:before="340"/>
        <w:ind w:left="480" w:hanging="480"/>
        <w:rPr>
          <w:noProof/>
          <w:sz w:val="18"/>
        </w:rPr>
      </w:pPr>
      <w:r w:rsidRPr="003E6C11">
        <w:rPr>
          <w:noProof/>
          <w:sz w:val="18"/>
          <w:szCs w:val="24"/>
        </w:rPr>
        <w:t>Weibull, A., Björkman, A., Hall, H., Rosén, B., Lundborg, G., Svensson, J., 2008. Optimizing the mapping of finger areas in primary somatosensory cortex using functional MRI. Magn. Reson. Imaging. https://doi.org/10.1016/j.mri.2008.04.007</w:t>
      </w:r>
    </w:p>
    <w:p w14:paraId="261B7AB2" w14:textId="1837BE21" w:rsidR="005405EB" w:rsidRPr="005405EB" w:rsidRDefault="00881D8D" w:rsidP="00A04F5D">
      <w:pPr>
        <w:spacing w:before="340"/>
        <w:ind w:left="480" w:hanging="480"/>
        <w:rPr>
          <w:b/>
          <w:iCs/>
          <w:sz w:val="18"/>
          <w:szCs w:val="17"/>
        </w:rPr>
      </w:pPr>
      <w:r>
        <w:rPr>
          <w:b/>
          <w:iCs/>
          <w:sz w:val="18"/>
          <w:szCs w:val="17"/>
        </w:rPr>
        <w:fldChar w:fldCharType="end"/>
      </w:r>
    </w:p>
    <w:sectPr w:rsidR="005405EB" w:rsidRPr="005405EB" w:rsidSect="00933A91">
      <w:headerReference w:type="default" r:id="rId20"/>
      <w:footerReference w:type="default" r:id="rId21"/>
      <w:pgSz w:w="11906" w:h="16838"/>
      <w:pgMar w:top="1440" w:right="1440" w:bottom="1440" w:left="1440" w:header="709" w:footer="709" w:gutter="0"/>
      <w:lnNumType w:countBy="10" w:restart="continuous"/>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C7F30BD" w16cid:durableId="20C84FB0"/>
  <w16cid:commentId w16cid:paraId="4EA76476" w16cid:durableId="2074AAD8"/>
  <w16cid:commentId w16cid:paraId="13581639" w16cid:durableId="20C84FB2"/>
  <w16cid:commentId w16cid:paraId="6A0A01EF" w16cid:durableId="20C84FB3"/>
  <w16cid:commentId w16cid:paraId="2246E9EE" w16cid:durableId="20C84FB4"/>
  <w16cid:commentId w16cid:paraId="0B980F43" w16cid:durableId="20C84FB5"/>
  <w16cid:commentId w16cid:paraId="31C9A04F" w16cid:durableId="20C84FB7"/>
  <w16cid:commentId w16cid:paraId="0B6FB4D7" w16cid:durableId="20C84FB8"/>
  <w16cid:commentId w16cid:paraId="0FDE60D4" w16cid:durableId="20B4EA49"/>
  <w16cid:commentId w16cid:paraId="0CAC492A" w16cid:durableId="20B4EA36"/>
  <w16cid:commentId w16cid:paraId="175D302C" w16cid:durableId="20B4EB78"/>
  <w16cid:commentId w16cid:paraId="2368350E" w16cid:durableId="20C84FBC"/>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6CA655" w14:textId="77777777" w:rsidR="00BE21E5" w:rsidRDefault="00BE21E5" w:rsidP="001A33CC">
      <w:r>
        <w:separator/>
      </w:r>
    </w:p>
  </w:endnote>
  <w:endnote w:type="continuationSeparator" w:id="0">
    <w:p w14:paraId="79D960EB" w14:textId="77777777" w:rsidR="00BE21E5" w:rsidRDefault="00BE21E5" w:rsidP="001A33CC">
      <w:r>
        <w:continuationSeparator/>
      </w:r>
    </w:p>
  </w:endnote>
  <w:endnote w:type="continuationNotice" w:id="1">
    <w:p w14:paraId="6B321603" w14:textId="77777777" w:rsidR="00BE21E5" w:rsidRDefault="00BE21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embedRegular r:id="rId1" w:fontKey="{8EA335FA-FD9E-492A-BFD8-1E906DB87C52}"/>
  </w:font>
  <w:font w:name="Calibri Light">
    <w:panose1 w:val="020F0302020204030204"/>
    <w:charset w:val="00"/>
    <w:family w:val="swiss"/>
    <w:pitch w:val="variable"/>
    <w:sig w:usb0="E0002AFF" w:usb1="C000247B" w:usb2="00000009" w:usb3="00000000" w:csb0="000001FF" w:csb1="00000000"/>
    <w:embedRegular r:id="rId2" w:fontKey="{7EDEED53-4FC3-4161-84FD-1C84D46D7167}"/>
  </w:font>
  <w:font w:name="Consolas">
    <w:panose1 w:val="020B0609020204030204"/>
    <w:charset w:val="00"/>
    <w:family w:val="modern"/>
    <w:pitch w:val="fixed"/>
    <w:sig w:usb0="E00006FF" w:usb1="0000FCFF" w:usb2="00000001" w:usb3="00000000" w:csb0="0000019F" w:csb1="00000000"/>
    <w:embedRegular r:id="rId3" w:fontKey="{AAC120E5-3286-461A-8339-12FFFF3B7F18}"/>
  </w:font>
  <w:font w:name="Segoe UI">
    <w:panose1 w:val="020B0502040204020203"/>
    <w:charset w:val="00"/>
    <w:family w:val="swiss"/>
    <w:pitch w:val="variable"/>
    <w:sig w:usb0="E4002EFF" w:usb1="C000E47F" w:usb2="00000009" w:usb3="00000000" w:csb0="000001FF" w:csb1="00000000"/>
    <w:embedRegular r:id="rId4" w:fontKey="{6A2F7233-4635-4E8D-83C5-A2F2FF39C14F}"/>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5" w:fontKey="{9A091FBF-9FB9-4A94-91BD-3BF5BE1D02C6}"/>
    <w:embedItalic r:id="rId6" w:fontKey="{AB84B680-A4F8-4A11-BE2D-E130B88A6EA9}"/>
    <w:embedBoldItalic r:id="rId7" w:fontKey="{2781AF65-F346-4950-8006-9768ECE32D11}"/>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06C874" w14:textId="0B9CE75F" w:rsidR="00BE21E5" w:rsidRPr="00523E4B" w:rsidRDefault="00BE21E5" w:rsidP="00523E4B">
    <w:pPr>
      <w:pStyle w:val="Footer"/>
      <w:rPr>
        <w:lang w:val="en-US"/>
      </w:rPr>
    </w:pPr>
    <w:r w:rsidRPr="005E2761">
      <w:rPr>
        <w:sz w:val="18"/>
        <w:szCs w:val="18"/>
        <w:vertAlign w:val="superscript"/>
      </w:rPr>
      <w:t>†</w:t>
    </w:r>
    <w:r>
      <w:t>Joint primary authors</w:t>
    </w:r>
    <w:r>
      <w:br/>
    </w:r>
    <w:r w:rsidRPr="006927EB">
      <w:t>*</w:t>
    </w:r>
    <w:r>
      <w:t>Joint senior authors</w:t>
    </w:r>
    <w:r>
      <w:br/>
    </w:r>
    <w:r w:rsidRPr="006927EB">
      <w:br/>
    </w:r>
    <w:r w:rsidRPr="00523E4B">
      <w:rPr>
        <w:lang w:val="en-US"/>
      </w:rPr>
      <w:t xml:space="preserve">Corresponding author: </w:t>
    </w:r>
  </w:p>
  <w:p w14:paraId="3E44E3C1" w14:textId="44ACA8C1" w:rsidR="00BE21E5" w:rsidRPr="00F776E8" w:rsidRDefault="00BE21E5" w:rsidP="00523E4B">
    <w:pPr>
      <w:pStyle w:val="Footer"/>
      <w:rPr>
        <w:i/>
        <w:lang w:val="en-US"/>
      </w:rPr>
    </w:pPr>
    <w:r w:rsidRPr="00F776E8">
      <w:rPr>
        <w:i/>
        <w:lang w:val="en-US"/>
      </w:rPr>
      <w:t xml:space="preserve">Rosa M. Sanchez Panchuelo: </w:t>
    </w:r>
    <w:hyperlink r:id="rId1" w:history="1">
      <w:r w:rsidRPr="00F776E8">
        <w:rPr>
          <w:rStyle w:val="Hyperlink"/>
          <w:i/>
          <w:lang w:val="en-US"/>
        </w:rPr>
        <w:t>rosa.panchuelo@nottingham.ac.uk</w:t>
      </w:r>
    </w:hyperlink>
  </w:p>
  <w:p w14:paraId="392FD395" w14:textId="400E5BDC" w:rsidR="00BE21E5" w:rsidRPr="00F776E8" w:rsidRDefault="00BE21E5" w:rsidP="00523E4B">
    <w:pPr>
      <w:pStyle w:val="Footer"/>
      <w:rPr>
        <w:i/>
        <w:lang w:val="en-US"/>
      </w:rPr>
    </w:pPr>
    <w:r w:rsidRPr="00F776E8">
      <w:rPr>
        <w:i/>
        <w:lang w:val="en-US"/>
      </w:rPr>
      <w:t>Sir Peter Mansfield Imaging Centre, University of Nottingham, University Park, Nottingham, NG7 2RD, UNITED KINGDOM</w:t>
    </w:r>
  </w:p>
  <w:p w14:paraId="7EF73844" w14:textId="3A08E02D" w:rsidR="00BE21E5" w:rsidRPr="006927EB" w:rsidRDefault="00BE21E5" w:rsidP="00F776E8">
    <w:pPr>
      <w:pStyle w:val="Footer"/>
    </w:pPr>
    <w:r w:rsidRPr="006927EB">
      <w:tab/>
    </w:r>
  </w:p>
  <w:p w14:paraId="6D368ADA" w14:textId="0CA01758" w:rsidR="00BE21E5" w:rsidRPr="00216931" w:rsidRDefault="00BE21E5">
    <w:pPr>
      <w:pStyle w:val="Footer"/>
      <w:rPr>
        <w:i/>
        <w:iCs/>
      </w:rPr>
    </w:pPr>
    <w:r w:rsidRPr="00216931">
      <w:rPr>
        <w:i/>
        <w:iCs/>
      </w:rPr>
      <w:t xml:space="preserve">Submitted for review to </w:t>
    </w:r>
    <w:r>
      <w:rPr>
        <w:i/>
        <w:iCs/>
      </w:rPr>
      <w:t>XXXX</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rPr>
      <w:id w:val="-1457866805"/>
      <w:docPartObj>
        <w:docPartGallery w:val="Page Numbers (Bottom of Page)"/>
        <w:docPartUnique/>
      </w:docPartObj>
    </w:sdtPr>
    <w:sdtEndPr>
      <w:rPr>
        <w:noProof/>
      </w:rPr>
    </w:sdtEndPr>
    <w:sdtContent>
      <w:p w14:paraId="38FAF422" w14:textId="42B8C64A" w:rsidR="00BE21E5" w:rsidRPr="001A33CC" w:rsidRDefault="00BE21E5">
        <w:pPr>
          <w:pStyle w:val="Footer"/>
          <w:jc w:val="right"/>
          <w:rPr>
            <w:rFonts w:ascii="Arial" w:hAnsi="Arial" w:cs="Arial"/>
          </w:rPr>
        </w:pPr>
        <w:r w:rsidRPr="00924CB6">
          <w:fldChar w:fldCharType="begin"/>
        </w:r>
        <w:r w:rsidRPr="00924CB6">
          <w:instrText xml:space="preserve"> PAGE   \* MERGEFORMAT </w:instrText>
        </w:r>
        <w:r w:rsidRPr="00924CB6">
          <w:fldChar w:fldCharType="separate"/>
        </w:r>
        <w:r w:rsidR="002E34C0">
          <w:rPr>
            <w:noProof/>
          </w:rPr>
          <w:t>18</w:t>
        </w:r>
        <w:r w:rsidRPr="00924CB6">
          <w:rPr>
            <w:noProof/>
          </w:rPr>
          <w:fldChar w:fldCharType="end"/>
        </w:r>
      </w:p>
    </w:sdtContent>
  </w:sdt>
  <w:p w14:paraId="0E74972B" w14:textId="77777777" w:rsidR="00BE21E5" w:rsidRPr="001A33CC" w:rsidRDefault="00BE21E5" w:rsidP="001A33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44872B" w14:textId="77777777" w:rsidR="00BE21E5" w:rsidRDefault="00BE21E5" w:rsidP="001A33CC">
      <w:r>
        <w:separator/>
      </w:r>
    </w:p>
  </w:footnote>
  <w:footnote w:type="continuationSeparator" w:id="0">
    <w:p w14:paraId="3A85CF09" w14:textId="77777777" w:rsidR="00BE21E5" w:rsidRDefault="00BE21E5" w:rsidP="001A33CC">
      <w:r>
        <w:continuationSeparator/>
      </w:r>
    </w:p>
  </w:footnote>
  <w:footnote w:type="continuationNotice" w:id="1">
    <w:p w14:paraId="3A3D9FDE" w14:textId="77777777" w:rsidR="00BE21E5" w:rsidRDefault="00BE21E5"/>
  </w:footnote>
  <w:footnote w:id="2">
    <w:p w14:paraId="7105980F" w14:textId="7DFA5DD2" w:rsidR="00BE21E5" w:rsidRPr="00E42B69" w:rsidRDefault="00BE21E5">
      <w:pPr>
        <w:pStyle w:val="FootnoteText"/>
        <w:rPr>
          <w:sz w:val="16"/>
        </w:rPr>
      </w:pPr>
      <w:r w:rsidRPr="00BE21E5">
        <w:rPr>
          <w:rStyle w:val="FootnoteReference"/>
        </w:rPr>
        <w:footnoteRef/>
      </w:r>
      <w:r w:rsidRPr="00E42B69">
        <w:rPr>
          <w:sz w:val="16"/>
        </w:rPr>
        <w:t xml:space="preserve"> This step may perhaps seem over-engineered given that we could use FSL’s brain extraction tool </w:t>
      </w:r>
      <w:r>
        <w:rPr>
          <w:sz w:val="16"/>
        </w:rPr>
        <w:t>(</w:t>
      </w:r>
      <w:r w:rsidRPr="001C4331">
        <w:rPr>
          <w:i/>
          <w:sz w:val="16"/>
        </w:rPr>
        <w:t>BET</w:t>
      </w:r>
      <w:r>
        <w:rPr>
          <w:sz w:val="16"/>
        </w:rPr>
        <w:t xml:space="preserve">) on the anatomical image to perform the same procedure. However, we found that using BET with default parameters would often erroneously remove large volumes of cortex, whereas </w:t>
      </w:r>
      <w:proofErr w:type="spellStart"/>
      <w:r>
        <w:rPr>
          <w:sz w:val="16"/>
        </w:rPr>
        <w:t>Freesurfer’s</w:t>
      </w:r>
      <w:proofErr w:type="spellEnd"/>
      <w:r>
        <w:rPr>
          <w:sz w:val="16"/>
        </w:rPr>
        <w:t xml:space="preserve"> output was far more reliable when unsupervised. The rigid body transform to the MPRAGE space ensured the voxel padding introduced to the images in </w:t>
      </w:r>
      <w:proofErr w:type="spellStart"/>
      <w:r>
        <w:rPr>
          <w:sz w:val="16"/>
        </w:rPr>
        <w:t>Freesurfer</w:t>
      </w:r>
      <w:proofErr w:type="spellEnd"/>
      <w:r>
        <w:rPr>
          <w:sz w:val="16"/>
        </w:rPr>
        <w:t xml:space="preserve"> did not cause any unforeseen issues with voxel-to-voxel registrations further down the pipeline.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009"/>
      <w:gridCol w:w="3009"/>
      <w:gridCol w:w="3009"/>
    </w:tblGrid>
    <w:tr w:rsidR="00BE21E5" w14:paraId="69373E35" w14:textId="77777777" w:rsidTr="21F116AC">
      <w:tc>
        <w:tcPr>
          <w:tcW w:w="3009" w:type="dxa"/>
        </w:tcPr>
        <w:p w14:paraId="2E644CCE" w14:textId="3696CB1C" w:rsidR="00BE21E5" w:rsidRDefault="00BE21E5" w:rsidP="21F116AC">
          <w:pPr>
            <w:pStyle w:val="Header"/>
            <w:ind w:left="-115"/>
          </w:pPr>
        </w:p>
      </w:tc>
      <w:tc>
        <w:tcPr>
          <w:tcW w:w="3009" w:type="dxa"/>
        </w:tcPr>
        <w:p w14:paraId="12071ED8" w14:textId="606DED04" w:rsidR="00BE21E5" w:rsidRDefault="00BE21E5" w:rsidP="21F116AC">
          <w:pPr>
            <w:pStyle w:val="Header"/>
            <w:jc w:val="center"/>
          </w:pPr>
        </w:p>
      </w:tc>
      <w:tc>
        <w:tcPr>
          <w:tcW w:w="3009" w:type="dxa"/>
        </w:tcPr>
        <w:p w14:paraId="577D75AC" w14:textId="77674ED4" w:rsidR="00BE21E5" w:rsidRDefault="00BE21E5" w:rsidP="21F116AC">
          <w:pPr>
            <w:pStyle w:val="Header"/>
            <w:ind w:right="-115"/>
            <w:jc w:val="right"/>
          </w:pPr>
        </w:p>
      </w:tc>
    </w:tr>
  </w:tbl>
  <w:p w14:paraId="3E7605D6" w14:textId="47820964" w:rsidR="00BE21E5" w:rsidRDefault="00BE21E5" w:rsidP="21F116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4A0" w:firstRow="1" w:lastRow="0" w:firstColumn="1" w:lastColumn="0" w:noHBand="0" w:noVBand="1"/>
    </w:tblPr>
    <w:tblGrid>
      <w:gridCol w:w="3009"/>
      <w:gridCol w:w="3009"/>
      <w:gridCol w:w="3009"/>
    </w:tblGrid>
    <w:tr w:rsidR="00BE21E5" w14:paraId="3E4340C3" w14:textId="77777777" w:rsidTr="21F116AC">
      <w:tc>
        <w:tcPr>
          <w:tcW w:w="3009" w:type="dxa"/>
        </w:tcPr>
        <w:p w14:paraId="6F459855" w14:textId="0DDB23CF" w:rsidR="00BE21E5" w:rsidRDefault="00BE21E5" w:rsidP="21F116AC">
          <w:pPr>
            <w:pStyle w:val="Header"/>
            <w:ind w:left="-115"/>
          </w:pPr>
        </w:p>
      </w:tc>
      <w:tc>
        <w:tcPr>
          <w:tcW w:w="3009" w:type="dxa"/>
        </w:tcPr>
        <w:p w14:paraId="1187D8E8" w14:textId="5B4D2912" w:rsidR="00BE21E5" w:rsidRDefault="00BE21E5" w:rsidP="21F116AC">
          <w:pPr>
            <w:pStyle w:val="Header"/>
            <w:jc w:val="center"/>
          </w:pPr>
        </w:p>
      </w:tc>
      <w:tc>
        <w:tcPr>
          <w:tcW w:w="3009" w:type="dxa"/>
        </w:tcPr>
        <w:p w14:paraId="19BB67F2" w14:textId="28CDDC56" w:rsidR="00BE21E5" w:rsidRDefault="00BE21E5" w:rsidP="21F116AC">
          <w:pPr>
            <w:pStyle w:val="Header"/>
            <w:ind w:right="-115"/>
            <w:jc w:val="right"/>
          </w:pPr>
        </w:p>
      </w:tc>
    </w:tr>
  </w:tbl>
  <w:p w14:paraId="1F6CB325" w14:textId="41B8BDFB" w:rsidR="00BE21E5" w:rsidRDefault="00BE21E5" w:rsidP="21F116A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53904C4"/>
    <w:multiLevelType w:val="hybridMultilevel"/>
    <w:tmpl w:val="8C1C7D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1E927C0"/>
    <w:multiLevelType w:val="hybridMultilevel"/>
    <w:tmpl w:val="09184170"/>
    <w:lvl w:ilvl="0" w:tplc="0470BBCC">
      <w:start w:val="1"/>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573A0F11"/>
    <w:multiLevelType w:val="hybridMultilevel"/>
    <w:tmpl w:val="E482F6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FA17286"/>
    <w:multiLevelType w:val="hybridMultilevel"/>
    <w:tmpl w:val="628C2356"/>
    <w:lvl w:ilvl="0" w:tplc="90186C98">
      <w:start w:val="3"/>
      <w:numFmt w:val="bullet"/>
      <w:lvlText w:val="-"/>
      <w:lvlJc w:val="left"/>
      <w:pPr>
        <w:ind w:left="720" w:hanging="360"/>
      </w:pPr>
      <w:rPr>
        <w:rFonts w:ascii="Calibri Light" w:eastAsiaTheme="minorHAnsi" w:hAnsi="Calibri Light" w:cs="Consola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040389F"/>
    <w:multiLevelType w:val="hybridMultilevel"/>
    <w:tmpl w:val="E5F8DCDC"/>
    <w:lvl w:ilvl="0" w:tplc="A8600286">
      <w:start w:val="1"/>
      <w:numFmt w:val="bullet"/>
      <w:lvlText w:val=""/>
      <w:lvlJc w:val="left"/>
      <w:pPr>
        <w:ind w:left="720" w:hanging="360"/>
      </w:pPr>
      <w:rPr>
        <w:rFonts w:ascii="Symbol" w:hAnsi="Symbol" w:hint="default"/>
      </w:rPr>
    </w:lvl>
    <w:lvl w:ilvl="1" w:tplc="093ED7A4">
      <w:start w:val="1"/>
      <w:numFmt w:val="bullet"/>
      <w:lvlText w:val="o"/>
      <w:lvlJc w:val="left"/>
      <w:pPr>
        <w:ind w:left="1440" w:hanging="360"/>
      </w:pPr>
      <w:rPr>
        <w:rFonts w:ascii="Courier New" w:hAnsi="Courier New" w:hint="default"/>
      </w:rPr>
    </w:lvl>
    <w:lvl w:ilvl="2" w:tplc="6DF0FA0E">
      <w:start w:val="1"/>
      <w:numFmt w:val="bullet"/>
      <w:lvlText w:val=""/>
      <w:lvlJc w:val="left"/>
      <w:pPr>
        <w:ind w:left="2160" w:hanging="360"/>
      </w:pPr>
      <w:rPr>
        <w:rFonts w:ascii="Wingdings" w:hAnsi="Wingdings" w:hint="default"/>
      </w:rPr>
    </w:lvl>
    <w:lvl w:ilvl="3" w:tplc="9000CD10">
      <w:start w:val="1"/>
      <w:numFmt w:val="bullet"/>
      <w:lvlText w:val=""/>
      <w:lvlJc w:val="left"/>
      <w:pPr>
        <w:ind w:left="2880" w:hanging="360"/>
      </w:pPr>
      <w:rPr>
        <w:rFonts w:ascii="Symbol" w:hAnsi="Symbol" w:hint="default"/>
      </w:rPr>
    </w:lvl>
    <w:lvl w:ilvl="4" w:tplc="7E5047E6">
      <w:start w:val="1"/>
      <w:numFmt w:val="bullet"/>
      <w:lvlText w:val="o"/>
      <w:lvlJc w:val="left"/>
      <w:pPr>
        <w:ind w:left="3600" w:hanging="360"/>
      </w:pPr>
      <w:rPr>
        <w:rFonts w:ascii="Courier New" w:hAnsi="Courier New" w:hint="default"/>
      </w:rPr>
    </w:lvl>
    <w:lvl w:ilvl="5" w:tplc="CA441164">
      <w:start w:val="1"/>
      <w:numFmt w:val="bullet"/>
      <w:lvlText w:val=""/>
      <w:lvlJc w:val="left"/>
      <w:pPr>
        <w:ind w:left="4320" w:hanging="360"/>
      </w:pPr>
      <w:rPr>
        <w:rFonts w:ascii="Wingdings" w:hAnsi="Wingdings" w:hint="default"/>
      </w:rPr>
    </w:lvl>
    <w:lvl w:ilvl="6" w:tplc="8E107274">
      <w:start w:val="1"/>
      <w:numFmt w:val="bullet"/>
      <w:lvlText w:val=""/>
      <w:lvlJc w:val="left"/>
      <w:pPr>
        <w:ind w:left="5040" w:hanging="360"/>
      </w:pPr>
      <w:rPr>
        <w:rFonts w:ascii="Symbol" w:hAnsi="Symbol" w:hint="default"/>
      </w:rPr>
    </w:lvl>
    <w:lvl w:ilvl="7" w:tplc="412484F0">
      <w:start w:val="1"/>
      <w:numFmt w:val="bullet"/>
      <w:lvlText w:val="o"/>
      <w:lvlJc w:val="left"/>
      <w:pPr>
        <w:ind w:left="5760" w:hanging="360"/>
      </w:pPr>
      <w:rPr>
        <w:rFonts w:ascii="Courier New" w:hAnsi="Courier New" w:hint="default"/>
      </w:rPr>
    </w:lvl>
    <w:lvl w:ilvl="8" w:tplc="5C94ECA4">
      <w:start w:val="1"/>
      <w:numFmt w:val="bullet"/>
      <w:lvlText w:val=""/>
      <w:lvlJc w:val="left"/>
      <w:pPr>
        <w:ind w:left="6480" w:hanging="360"/>
      </w:pPr>
      <w:rPr>
        <w:rFonts w:ascii="Wingdings" w:hAnsi="Wingdings" w:hint="default"/>
      </w:rPr>
    </w:lvl>
  </w:abstractNum>
  <w:abstractNum w:abstractNumId="5" w15:restartNumberingAfterBreak="0">
    <w:nsid w:val="6420680E"/>
    <w:multiLevelType w:val="hybridMultilevel"/>
    <w:tmpl w:val="38068E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862963"/>
    <w:multiLevelType w:val="hybridMultilevel"/>
    <w:tmpl w:val="381AB730"/>
    <w:lvl w:ilvl="0" w:tplc="4CB2984C">
      <w:numFmt w:val="bullet"/>
      <w:lvlText w:val=""/>
      <w:lvlJc w:val="left"/>
      <w:pPr>
        <w:ind w:left="720" w:hanging="360"/>
      </w:pPr>
      <w:rPr>
        <w:rFonts w:ascii="Symbol" w:eastAsiaTheme="minorEastAsia"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AED5652"/>
    <w:multiLevelType w:val="hybridMultilevel"/>
    <w:tmpl w:val="B2ACF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1F33885"/>
    <w:multiLevelType w:val="hybridMultilevel"/>
    <w:tmpl w:val="08089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8C532C"/>
    <w:multiLevelType w:val="hybridMultilevel"/>
    <w:tmpl w:val="1F6CB9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6"/>
  </w:num>
  <w:num w:numId="5">
    <w:abstractNumId w:val="3"/>
  </w:num>
  <w:num w:numId="6">
    <w:abstractNumId w:val="9"/>
  </w:num>
  <w:num w:numId="7">
    <w:abstractNumId w:val="5"/>
  </w:num>
  <w:num w:numId="8">
    <w:abstractNumId w:val="0"/>
  </w:num>
  <w:num w:numId="9">
    <w:abstractNumId w:val="8"/>
  </w:num>
  <w:num w:numId="1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eorge O'Neill">
    <w15:presenceInfo w15:providerId="AD" w15:userId="S-1-5-21-1664130791-3153540899-3044996548-501837"/>
  </w15:person>
  <w15:person w15:author="Susan Francis">
    <w15:presenceInfo w15:providerId="AD" w15:userId="S-1-5-21-1664130791-3153540899-3044996548-525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embedTrueTypeFonts/>
  <w:proofState w:spelling="clean" w:grammar="clean"/>
  <w:trackRevisions/>
  <w:defaultTabStop w:val="720"/>
  <w:hyphenationZone w:val="425"/>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33CC"/>
    <w:rsid w:val="0000091D"/>
    <w:rsid w:val="000016F0"/>
    <w:rsid w:val="00001DB8"/>
    <w:rsid w:val="0000313D"/>
    <w:rsid w:val="0000393F"/>
    <w:rsid w:val="0000561D"/>
    <w:rsid w:val="00006050"/>
    <w:rsid w:val="00012F12"/>
    <w:rsid w:val="0001315F"/>
    <w:rsid w:val="0001382F"/>
    <w:rsid w:val="0001398F"/>
    <w:rsid w:val="000139A5"/>
    <w:rsid w:val="00013B1D"/>
    <w:rsid w:val="00013BBD"/>
    <w:rsid w:val="00015039"/>
    <w:rsid w:val="00015C79"/>
    <w:rsid w:val="000173D9"/>
    <w:rsid w:val="00017DDA"/>
    <w:rsid w:val="000218C3"/>
    <w:rsid w:val="00023485"/>
    <w:rsid w:val="000238A1"/>
    <w:rsid w:val="00024724"/>
    <w:rsid w:val="00024F5F"/>
    <w:rsid w:val="000265EF"/>
    <w:rsid w:val="00026BD6"/>
    <w:rsid w:val="00031A54"/>
    <w:rsid w:val="00032640"/>
    <w:rsid w:val="000337CF"/>
    <w:rsid w:val="00033B2D"/>
    <w:rsid w:val="00034113"/>
    <w:rsid w:val="0003438A"/>
    <w:rsid w:val="00034403"/>
    <w:rsid w:val="00034BC0"/>
    <w:rsid w:val="0003713F"/>
    <w:rsid w:val="00040ADF"/>
    <w:rsid w:val="000412FD"/>
    <w:rsid w:val="000417BB"/>
    <w:rsid w:val="00043B97"/>
    <w:rsid w:val="00044495"/>
    <w:rsid w:val="00044E2A"/>
    <w:rsid w:val="00045280"/>
    <w:rsid w:val="000578BF"/>
    <w:rsid w:val="00062A57"/>
    <w:rsid w:val="00063F08"/>
    <w:rsid w:val="00064968"/>
    <w:rsid w:val="00065F6B"/>
    <w:rsid w:val="00071AAA"/>
    <w:rsid w:val="00071FB6"/>
    <w:rsid w:val="00072F19"/>
    <w:rsid w:val="00072F94"/>
    <w:rsid w:val="000740D6"/>
    <w:rsid w:val="00075154"/>
    <w:rsid w:val="00076AF4"/>
    <w:rsid w:val="00080D36"/>
    <w:rsid w:val="00081530"/>
    <w:rsid w:val="00081F95"/>
    <w:rsid w:val="000830A3"/>
    <w:rsid w:val="00085344"/>
    <w:rsid w:val="00085E9F"/>
    <w:rsid w:val="000862AC"/>
    <w:rsid w:val="000863FB"/>
    <w:rsid w:val="000918CD"/>
    <w:rsid w:val="000934BB"/>
    <w:rsid w:val="00096A48"/>
    <w:rsid w:val="000A3685"/>
    <w:rsid w:val="000A38BD"/>
    <w:rsid w:val="000A4363"/>
    <w:rsid w:val="000A6B51"/>
    <w:rsid w:val="000A71C2"/>
    <w:rsid w:val="000B3121"/>
    <w:rsid w:val="000B3838"/>
    <w:rsid w:val="000B3875"/>
    <w:rsid w:val="000B5154"/>
    <w:rsid w:val="000B5552"/>
    <w:rsid w:val="000B5E66"/>
    <w:rsid w:val="000B5ED8"/>
    <w:rsid w:val="000C0899"/>
    <w:rsid w:val="000C1E9A"/>
    <w:rsid w:val="000C5533"/>
    <w:rsid w:val="000C75D0"/>
    <w:rsid w:val="000C7606"/>
    <w:rsid w:val="000D18A8"/>
    <w:rsid w:val="000D3844"/>
    <w:rsid w:val="000D3E93"/>
    <w:rsid w:val="000D680F"/>
    <w:rsid w:val="000D6E9F"/>
    <w:rsid w:val="000D75F8"/>
    <w:rsid w:val="000E044C"/>
    <w:rsid w:val="000E054E"/>
    <w:rsid w:val="000E0716"/>
    <w:rsid w:val="000E142A"/>
    <w:rsid w:val="000E2FCD"/>
    <w:rsid w:val="000E47AD"/>
    <w:rsid w:val="000F00AE"/>
    <w:rsid w:val="000F1C59"/>
    <w:rsid w:val="000F2031"/>
    <w:rsid w:val="000F36EC"/>
    <w:rsid w:val="000F399A"/>
    <w:rsid w:val="000F49BF"/>
    <w:rsid w:val="000F49FA"/>
    <w:rsid w:val="000F59CD"/>
    <w:rsid w:val="000F5A8B"/>
    <w:rsid w:val="000F5EEC"/>
    <w:rsid w:val="00100027"/>
    <w:rsid w:val="0010069D"/>
    <w:rsid w:val="00101CE5"/>
    <w:rsid w:val="001022E6"/>
    <w:rsid w:val="00102CF3"/>
    <w:rsid w:val="00105E01"/>
    <w:rsid w:val="00107C29"/>
    <w:rsid w:val="0011028A"/>
    <w:rsid w:val="0011139F"/>
    <w:rsid w:val="001120F1"/>
    <w:rsid w:val="00113719"/>
    <w:rsid w:val="00113F49"/>
    <w:rsid w:val="001151C1"/>
    <w:rsid w:val="001158F1"/>
    <w:rsid w:val="00116654"/>
    <w:rsid w:val="0011696A"/>
    <w:rsid w:val="00127E53"/>
    <w:rsid w:val="001309FC"/>
    <w:rsid w:val="00132E5A"/>
    <w:rsid w:val="00132F8D"/>
    <w:rsid w:val="00133888"/>
    <w:rsid w:val="001339AE"/>
    <w:rsid w:val="00134DE6"/>
    <w:rsid w:val="00135778"/>
    <w:rsid w:val="00135A0E"/>
    <w:rsid w:val="001400EE"/>
    <w:rsid w:val="00140D63"/>
    <w:rsid w:val="00141125"/>
    <w:rsid w:val="001417D2"/>
    <w:rsid w:val="001441F5"/>
    <w:rsid w:val="001463C4"/>
    <w:rsid w:val="00146D0F"/>
    <w:rsid w:val="00147A32"/>
    <w:rsid w:val="001506AC"/>
    <w:rsid w:val="001513B1"/>
    <w:rsid w:val="0015201E"/>
    <w:rsid w:val="00153CE5"/>
    <w:rsid w:val="00153DED"/>
    <w:rsid w:val="0015462F"/>
    <w:rsid w:val="00155ED3"/>
    <w:rsid w:val="001568CA"/>
    <w:rsid w:val="00157634"/>
    <w:rsid w:val="0016002E"/>
    <w:rsid w:val="001600A9"/>
    <w:rsid w:val="0016472D"/>
    <w:rsid w:val="00164971"/>
    <w:rsid w:val="00166BAB"/>
    <w:rsid w:val="00166CB7"/>
    <w:rsid w:val="00166D56"/>
    <w:rsid w:val="00167062"/>
    <w:rsid w:val="001671A2"/>
    <w:rsid w:val="0016727F"/>
    <w:rsid w:val="0017496A"/>
    <w:rsid w:val="001765DD"/>
    <w:rsid w:val="00176C9C"/>
    <w:rsid w:val="00181767"/>
    <w:rsid w:val="0018206D"/>
    <w:rsid w:val="00182566"/>
    <w:rsid w:val="00182662"/>
    <w:rsid w:val="0018663C"/>
    <w:rsid w:val="00186F86"/>
    <w:rsid w:val="00196EAA"/>
    <w:rsid w:val="00196F8B"/>
    <w:rsid w:val="001972C4"/>
    <w:rsid w:val="001A056F"/>
    <w:rsid w:val="001A13B5"/>
    <w:rsid w:val="001A1719"/>
    <w:rsid w:val="001A33CC"/>
    <w:rsid w:val="001A7245"/>
    <w:rsid w:val="001B0574"/>
    <w:rsid w:val="001B1C11"/>
    <w:rsid w:val="001B4060"/>
    <w:rsid w:val="001B41F1"/>
    <w:rsid w:val="001B4537"/>
    <w:rsid w:val="001B603E"/>
    <w:rsid w:val="001B75D6"/>
    <w:rsid w:val="001C183E"/>
    <w:rsid w:val="001C1BDB"/>
    <w:rsid w:val="001C2378"/>
    <w:rsid w:val="001C2486"/>
    <w:rsid w:val="001C2567"/>
    <w:rsid w:val="001C3F6B"/>
    <w:rsid w:val="001C4331"/>
    <w:rsid w:val="001C4628"/>
    <w:rsid w:val="001C4E17"/>
    <w:rsid w:val="001C7739"/>
    <w:rsid w:val="001D0D58"/>
    <w:rsid w:val="001D2290"/>
    <w:rsid w:val="001D367E"/>
    <w:rsid w:val="001D40CA"/>
    <w:rsid w:val="001D47D3"/>
    <w:rsid w:val="001D55AA"/>
    <w:rsid w:val="001D5D90"/>
    <w:rsid w:val="001D653C"/>
    <w:rsid w:val="001D76C2"/>
    <w:rsid w:val="001E0DBF"/>
    <w:rsid w:val="001E226A"/>
    <w:rsid w:val="001E2E3E"/>
    <w:rsid w:val="001E6CEE"/>
    <w:rsid w:val="001E74FA"/>
    <w:rsid w:val="001F0643"/>
    <w:rsid w:val="001F4085"/>
    <w:rsid w:val="001F4E2B"/>
    <w:rsid w:val="001F76BB"/>
    <w:rsid w:val="001F7D8C"/>
    <w:rsid w:val="002003BA"/>
    <w:rsid w:val="00200D2B"/>
    <w:rsid w:val="00200D6A"/>
    <w:rsid w:val="00200FC4"/>
    <w:rsid w:val="00201C2A"/>
    <w:rsid w:val="002030C7"/>
    <w:rsid w:val="002042FA"/>
    <w:rsid w:val="0020443C"/>
    <w:rsid w:val="00205BEE"/>
    <w:rsid w:val="00205DD8"/>
    <w:rsid w:val="00211139"/>
    <w:rsid w:val="002112D4"/>
    <w:rsid w:val="002117F7"/>
    <w:rsid w:val="00213364"/>
    <w:rsid w:val="00214B4F"/>
    <w:rsid w:val="002158B5"/>
    <w:rsid w:val="00215E67"/>
    <w:rsid w:val="00216245"/>
    <w:rsid w:val="00216931"/>
    <w:rsid w:val="00217ADC"/>
    <w:rsid w:val="0022111A"/>
    <w:rsid w:val="00224817"/>
    <w:rsid w:val="00225442"/>
    <w:rsid w:val="00227C9F"/>
    <w:rsid w:val="002319DC"/>
    <w:rsid w:val="002329C3"/>
    <w:rsid w:val="00233FDE"/>
    <w:rsid w:val="0023495C"/>
    <w:rsid w:val="00234FD4"/>
    <w:rsid w:val="0023677F"/>
    <w:rsid w:val="00237DCB"/>
    <w:rsid w:val="00240026"/>
    <w:rsid w:val="002410DD"/>
    <w:rsid w:val="002435C7"/>
    <w:rsid w:val="00243E0F"/>
    <w:rsid w:val="00245ED5"/>
    <w:rsid w:val="00247EF4"/>
    <w:rsid w:val="00250B38"/>
    <w:rsid w:val="0025248E"/>
    <w:rsid w:val="00252807"/>
    <w:rsid w:val="00253CA6"/>
    <w:rsid w:val="00253F20"/>
    <w:rsid w:val="002540A8"/>
    <w:rsid w:val="00254303"/>
    <w:rsid w:val="00254F92"/>
    <w:rsid w:val="002561DD"/>
    <w:rsid w:val="00261C4C"/>
    <w:rsid w:val="002646C6"/>
    <w:rsid w:val="00265C2E"/>
    <w:rsid w:val="00267070"/>
    <w:rsid w:val="00270CF1"/>
    <w:rsid w:val="00271FE1"/>
    <w:rsid w:val="002744CF"/>
    <w:rsid w:val="002756D2"/>
    <w:rsid w:val="00275D21"/>
    <w:rsid w:val="002777DC"/>
    <w:rsid w:val="00282049"/>
    <w:rsid w:val="00283208"/>
    <w:rsid w:val="00283CA3"/>
    <w:rsid w:val="00284781"/>
    <w:rsid w:val="00285684"/>
    <w:rsid w:val="0028576E"/>
    <w:rsid w:val="00285827"/>
    <w:rsid w:val="002867C7"/>
    <w:rsid w:val="00287D63"/>
    <w:rsid w:val="00292291"/>
    <w:rsid w:val="002922E8"/>
    <w:rsid w:val="00294BE3"/>
    <w:rsid w:val="00294DAB"/>
    <w:rsid w:val="002952B0"/>
    <w:rsid w:val="0029768C"/>
    <w:rsid w:val="002A036E"/>
    <w:rsid w:val="002A11C7"/>
    <w:rsid w:val="002A1343"/>
    <w:rsid w:val="002A1AEC"/>
    <w:rsid w:val="002A3489"/>
    <w:rsid w:val="002A3794"/>
    <w:rsid w:val="002A4A0E"/>
    <w:rsid w:val="002A58D0"/>
    <w:rsid w:val="002B0513"/>
    <w:rsid w:val="002B0888"/>
    <w:rsid w:val="002B31C7"/>
    <w:rsid w:val="002B6FCF"/>
    <w:rsid w:val="002B7485"/>
    <w:rsid w:val="002C33B7"/>
    <w:rsid w:val="002C3610"/>
    <w:rsid w:val="002C6BA3"/>
    <w:rsid w:val="002D014B"/>
    <w:rsid w:val="002D04CF"/>
    <w:rsid w:val="002D2E04"/>
    <w:rsid w:val="002D4EC3"/>
    <w:rsid w:val="002D5CCD"/>
    <w:rsid w:val="002D728E"/>
    <w:rsid w:val="002E0C1D"/>
    <w:rsid w:val="002E1119"/>
    <w:rsid w:val="002E34C0"/>
    <w:rsid w:val="002E532F"/>
    <w:rsid w:val="002E5BE5"/>
    <w:rsid w:val="002E7677"/>
    <w:rsid w:val="002E77D7"/>
    <w:rsid w:val="002E7823"/>
    <w:rsid w:val="002E7A3A"/>
    <w:rsid w:val="002F113A"/>
    <w:rsid w:val="002F1B0E"/>
    <w:rsid w:val="002F1C3E"/>
    <w:rsid w:val="002F1EAA"/>
    <w:rsid w:val="002F4127"/>
    <w:rsid w:val="002F59A5"/>
    <w:rsid w:val="002F66A2"/>
    <w:rsid w:val="00301115"/>
    <w:rsid w:val="00301D15"/>
    <w:rsid w:val="00304B26"/>
    <w:rsid w:val="00304FAA"/>
    <w:rsid w:val="003067DE"/>
    <w:rsid w:val="00306D6E"/>
    <w:rsid w:val="00310EBE"/>
    <w:rsid w:val="00313BC4"/>
    <w:rsid w:val="00314156"/>
    <w:rsid w:val="00316BF1"/>
    <w:rsid w:val="00317F5E"/>
    <w:rsid w:val="0032143A"/>
    <w:rsid w:val="00321DD3"/>
    <w:rsid w:val="00323AF9"/>
    <w:rsid w:val="00323D2E"/>
    <w:rsid w:val="003251AB"/>
    <w:rsid w:val="00326A9F"/>
    <w:rsid w:val="003276A0"/>
    <w:rsid w:val="003306F1"/>
    <w:rsid w:val="00331D5C"/>
    <w:rsid w:val="00332EFD"/>
    <w:rsid w:val="003339AE"/>
    <w:rsid w:val="003354B6"/>
    <w:rsid w:val="00336270"/>
    <w:rsid w:val="003367C8"/>
    <w:rsid w:val="00337531"/>
    <w:rsid w:val="003376C7"/>
    <w:rsid w:val="00340CD2"/>
    <w:rsid w:val="0034158F"/>
    <w:rsid w:val="0034337F"/>
    <w:rsid w:val="0034355B"/>
    <w:rsid w:val="00346A30"/>
    <w:rsid w:val="0035017A"/>
    <w:rsid w:val="0035034A"/>
    <w:rsid w:val="00350998"/>
    <w:rsid w:val="003535AE"/>
    <w:rsid w:val="003565CA"/>
    <w:rsid w:val="0036354B"/>
    <w:rsid w:val="003639B2"/>
    <w:rsid w:val="00363C99"/>
    <w:rsid w:val="00364236"/>
    <w:rsid w:val="00365F7D"/>
    <w:rsid w:val="00366E71"/>
    <w:rsid w:val="0037139B"/>
    <w:rsid w:val="00371FE1"/>
    <w:rsid w:val="00373FC1"/>
    <w:rsid w:val="00376F71"/>
    <w:rsid w:val="003813CD"/>
    <w:rsid w:val="00382E8B"/>
    <w:rsid w:val="00384A7E"/>
    <w:rsid w:val="00390562"/>
    <w:rsid w:val="00392B7C"/>
    <w:rsid w:val="00392FF5"/>
    <w:rsid w:val="00393310"/>
    <w:rsid w:val="00394F0C"/>
    <w:rsid w:val="00395BB8"/>
    <w:rsid w:val="00395D94"/>
    <w:rsid w:val="00396D44"/>
    <w:rsid w:val="00397C10"/>
    <w:rsid w:val="00397E11"/>
    <w:rsid w:val="003A016F"/>
    <w:rsid w:val="003A1D74"/>
    <w:rsid w:val="003A21E1"/>
    <w:rsid w:val="003A67B9"/>
    <w:rsid w:val="003B04E9"/>
    <w:rsid w:val="003B1D80"/>
    <w:rsid w:val="003B1FA6"/>
    <w:rsid w:val="003B7275"/>
    <w:rsid w:val="003B7841"/>
    <w:rsid w:val="003B78F3"/>
    <w:rsid w:val="003C0F00"/>
    <w:rsid w:val="003C11EA"/>
    <w:rsid w:val="003C13AD"/>
    <w:rsid w:val="003C1521"/>
    <w:rsid w:val="003C26B8"/>
    <w:rsid w:val="003C274F"/>
    <w:rsid w:val="003C2DB5"/>
    <w:rsid w:val="003C3F5A"/>
    <w:rsid w:val="003C3F6F"/>
    <w:rsid w:val="003C4BF1"/>
    <w:rsid w:val="003C64F1"/>
    <w:rsid w:val="003D484E"/>
    <w:rsid w:val="003D5D39"/>
    <w:rsid w:val="003D7700"/>
    <w:rsid w:val="003D7CA6"/>
    <w:rsid w:val="003D7F96"/>
    <w:rsid w:val="003E2A94"/>
    <w:rsid w:val="003E51F2"/>
    <w:rsid w:val="003E6C11"/>
    <w:rsid w:val="003E781B"/>
    <w:rsid w:val="003F38AC"/>
    <w:rsid w:val="003F5D32"/>
    <w:rsid w:val="00400914"/>
    <w:rsid w:val="00406305"/>
    <w:rsid w:val="004067C2"/>
    <w:rsid w:val="004070BB"/>
    <w:rsid w:val="00412D4E"/>
    <w:rsid w:val="00415A61"/>
    <w:rsid w:val="00417345"/>
    <w:rsid w:val="00417D5B"/>
    <w:rsid w:val="00421228"/>
    <w:rsid w:val="004214DA"/>
    <w:rsid w:val="00422C5E"/>
    <w:rsid w:val="00423460"/>
    <w:rsid w:val="00423F45"/>
    <w:rsid w:val="00425093"/>
    <w:rsid w:val="00425771"/>
    <w:rsid w:val="0042679A"/>
    <w:rsid w:val="004277EC"/>
    <w:rsid w:val="00434844"/>
    <w:rsid w:val="004359D4"/>
    <w:rsid w:val="004366F7"/>
    <w:rsid w:val="00436E96"/>
    <w:rsid w:val="004407BE"/>
    <w:rsid w:val="0044084E"/>
    <w:rsid w:val="00440EE8"/>
    <w:rsid w:val="0044188A"/>
    <w:rsid w:val="00441CFC"/>
    <w:rsid w:val="00442EBD"/>
    <w:rsid w:val="00442F66"/>
    <w:rsid w:val="00445633"/>
    <w:rsid w:val="0044579E"/>
    <w:rsid w:val="00445CEF"/>
    <w:rsid w:val="004462A8"/>
    <w:rsid w:val="004464A8"/>
    <w:rsid w:val="00451055"/>
    <w:rsid w:val="0045224C"/>
    <w:rsid w:val="00452F79"/>
    <w:rsid w:val="00452FDB"/>
    <w:rsid w:val="004535AE"/>
    <w:rsid w:val="004541F3"/>
    <w:rsid w:val="00454436"/>
    <w:rsid w:val="00456189"/>
    <w:rsid w:val="004603D4"/>
    <w:rsid w:val="004628A1"/>
    <w:rsid w:val="004655EF"/>
    <w:rsid w:val="004704F6"/>
    <w:rsid w:val="00472E4B"/>
    <w:rsid w:val="00472EC5"/>
    <w:rsid w:val="0047312A"/>
    <w:rsid w:val="00473870"/>
    <w:rsid w:val="00475724"/>
    <w:rsid w:val="00476CB0"/>
    <w:rsid w:val="0048145E"/>
    <w:rsid w:val="004817FF"/>
    <w:rsid w:val="004832A1"/>
    <w:rsid w:val="00483A19"/>
    <w:rsid w:val="00485826"/>
    <w:rsid w:val="004901B4"/>
    <w:rsid w:val="00490DA1"/>
    <w:rsid w:val="00493275"/>
    <w:rsid w:val="00495F87"/>
    <w:rsid w:val="004978C8"/>
    <w:rsid w:val="004A079C"/>
    <w:rsid w:val="004A1B86"/>
    <w:rsid w:val="004A256F"/>
    <w:rsid w:val="004A2C48"/>
    <w:rsid w:val="004A377B"/>
    <w:rsid w:val="004A66F9"/>
    <w:rsid w:val="004A7B05"/>
    <w:rsid w:val="004A7DE9"/>
    <w:rsid w:val="004B1B4E"/>
    <w:rsid w:val="004B2489"/>
    <w:rsid w:val="004B2C3A"/>
    <w:rsid w:val="004B6DD8"/>
    <w:rsid w:val="004C04BF"/>
    <w:rsid w:val="004C1AD4"/>
    <w:rsid w:val="004C1CC1"/>
    <w:rsid w:val="004C7918"/>
    <w:rsid w:val="004D1640"/>
    <w:rsid w:val="004D49D5"/>
    <w:rsid w:val="004D698C"/>
    <w:rsid w:val="004E0C44"/>
    <w:rsid w:val="004E1BD6"/>
    <w:rsid w:val="004E4024"/>
    <w:rsid w:val="004E41C1"/>
    <w:rsid w:val="004E4A8E"/>
    <w:rsid w:val="004E4DEC"/>
    <w:rsid w:val="004E58AE"/>
    <w:rsid w:val="004E5DA8"/>
    <w:rsid w:val="004E5FCD"/>
    <w:rsid w:val="004E64EA"/>
    <w:rsid w:val="004F009B"/>
    <w:rsid w:val="004F0F11"/>
    <w:rsid w:val="004F2E83"/>
    <w:rsid w:val="004F58D6"/>
    <w:rsid w:val="004F6585"/>
    <w:rsid w:val="004F66CD"/>
    <w:rsid w:val="00500553"/>
    <w:rsid w:val="0050112E"/>
    <w:rsid w:val="00502A2B"/>
    <w:rsid w:val="00503223"/>
    <w:rsid w:val="00505246"/>
    <w:rsid w:val="00507799"/>
    <w:rsid w:val="00510D79"/>
    <w:rsid w:val="00511A86"/>
    <w:rsid w:val="0051280E"/>
    <w:rsid w:val="00513738"/>
    <w:rsid w:val="00515C66"/>
    <w:rsid w:val="00517D68"/>
    <w:rsid w:val="00517F7B"/>
    <w:rsid w:val="005204F5"/>
    <w:rsid w:val="0052115B"/>
    <w:rsid w:val="00521F17"/>
    <w:rsid w:val="00522310"/>
    <w:rsid w:val="005232A1"/>
    <w:rsid w:val="00523E4B"/>
    <w:rsid w:val="0052621C"/>
    <w:rsid w:val="00527FEC"/>
    <w:rsid w:val="00532714"/>
    <w:rsid w:val="00533AE3"/>
    <w:rsid w:val="00534F03"/>
    <w:rsid w:val="005352B6"/>
    <w:rsid w:val="00535CF4"/>
    <w:rsid w:val="00536F09"/>
    <w:rsid w:val="005405EB"/>
    <w:rsid w:val="005425CB"/>
    <w:rsid w:val="005440D9"/>
    <w:rsid w:val="00544580"/>
    <w:rsid w:val="005449ED"/>
    <w:rsid w:val="00547CFD"/>
    <w:rsid w:val="00547E5F"/>
    <w:rsid w:val="005500B6"/>
    <w:rsid w:val="005509EA"/>
    <w:rsid w:val="0055149F"/>
    <w:rsid w:val="005516FC"/>
    <w:rsid w:val="00552410"/>
    <w:rsid w:val="005526F2"/>
    <w:rsid w:val="005535F8"/>
    <w:rsid w:val="00557C8B"/>
    <w:rsid w:val="00561613"/>
    <w:rsid w:val="005616E8"/>
    <w:rsid w:val="00563746"/>
    <w:rsid w:val="00565B49"/>
    <w:rsid w:val="00566EAD"/>
    <w:rsid w:val="00571105"/>
    <w:rsid w:val="00574CA0"/>
    <w:rsid w:val="0057616B"/>
    <w:rsid w:val="00576BFC"/>
    <w:rsid w:val="005808B8"/>
    <w:rsid w:val="00581FB5"/>
    <w:rsid w:val="00583317"/>
    <w:rsid w:val="0058381A"/>
    <w:rsid w:val="00584D28"/>
    <w:rsid w:val="00590ED7"/>
    <w:rsid w:val="005937B1"/>
    <w:rsid w:val="00593A1C"/>
    <w:rsid w:val="0059403C"/>
    <w:rsid w:val="00594A08"/>
    <w:rsid w:val="00596EBC"/>
    <w:rsid w:val="005976E6"/>
    <w:rsid w:val="005A13CF"/>
    <w:rsid w:val="005A30BA"/>
    <w:rsid w:val="005B0DF5"/>
    <w:rsid w:val="005B2CB9"/>
    <w:rsid w:val="005B3102"/>
    <w:rsid w:val="005B31A4"/>
    <w:rsid w:val="005B38DD"/>
    <w:rsid w:val="005B5031"/>
    <w:rsid w:val="005B6C63"/>
    <w:rsid w:val="005B6F17"/>
    <w:rsid w:val="005B78D0"/>
    <w:rsid w:val="005B7CA9"/>
    <w:rsid w:val="005C1E2A"/>
    <w:rsid w:val="005C21A6"/>
    <w:rsid w:val="005C2208"/>
    <w:rsid w:val="005C3228"/>
    <w:rsid w:val="005C5577"/>
    <w:rsid w:val="005C5EB3"/>
    <w:rsid w:val="005C7EC1"/>
    <w:rsid w:val="005D0F31"/>
    <w:rsid w:val="005D4142"/>
    <w:rsid w:val="005D5340"/>
    <w:rsid w:val="005D5BEF"/>
    <w:rsid w:val="005D6FA4"/>
    <w:rsid w:val="005D7310"/>
    <w:rsid w:val="005D7334"/>
    <w:rsid w:val="005D74D5"/>
    <w:rsid w:val="005E0835"/>
    <w:rsid w:val="005E1ECF"/>
    <w:rsid w:val="005E2403"/>
    <w:rsid w:val="005E40F9"/>
    <w:rsid w:val="005E593D"/>
    <w:rsid w:val="005E6639"/>
    <w:rsid w:val="005E674A"/>
    <w:rsid w:val="005E74E7"/>
    <w:rsid w:val="005F05A4"/>
    <w:rsid w:val="005F0AD2"/>
    <w:rsid w:val="005F1122"/>
    <w:rsid w:val="005F2F73"/>
    <w:rsid w:val="005F32DA"/>
    <w:rsid w:val="005F33E5"/>
    <w:rsid w:val="005F6710"/>
    <w:rsid w:val="005F6745"/>
    <w:rsid w:val="005F6E85"/>
    <w:rsid w:val="005F7A31"/>
    <w:rsid w:val="00600DF2"/>
    <w:rsid w:val="00601069"/>
    <w:rsid w:val="0060358B"/>
    <w:rsid w:val="00605E55"/>
    <w:rsid w:val="006063A5"/>
    <w:rsid w:val="00607704"/>
    <w:rsid w:val="00607DCD"/>
    <w:rsid w:val="00612E91"/>
    <w:rsid w:val="006147DC"/>
    <w:rsid w:val="0061618E"/>
    <w:rsid w:val="00620DBB"/>
    <w:rsid w:val="0062228B"/>
    <w:rsid w:val="00623D25"/>
    <w:rsid w:val="00623FD6"/>
    <w:rsid w:val="00626718"/>
    <w:rsid w:val="00632792"/>
    <w:rsid w:val="00636AC3"/>
    <w:rsid w:val="00640A92"/>
    <w:rsid w:val="00640C1D"/>
    <w:rsid w:val="00641018"/>
    <w:rsid w:val="006412B6"/>
    <w:rsid w:val="00641B13"/>
    <w:rsid w:val="00641FCF"/>
    <w:rsid w:val="006479B9"/>
    <w:rsid w:val="0065254C"/>
    <w:rsid w:val="0065353B"/>
    <w:rsid w:val="006555C7"/>
    <w:rsid w:val="00656AD1"/>
    <w:rsid w:val="00661264"/>
    <w:rsid w:val="00661E62"/>
    <w:rsid w:val="00663661"/>
    <w:rsid w:val="00664B04"/>
    <w:rsid w:val="006665F1"/>
    <w:rsid w:val="0066675F"/>
    <w:rsid w:val="00671A24"/>
    <w:rsid w:val="0067213D"/>
    <w:rsid w:val="00676967"/>
    <w:rsid w:val="00676A3E"/>
    <w:rsid w:val="00676EAF"/>
    <w:rsid w:val="00677D08"/>
    <w:rsid w:val="006807B6"/>
    <w:rsid w:val="00680DCD"/>
    <w:rsid w:val="00683D2A"/>
    <w:rsid w:val="00684683"/>
    <w:rsid w:val="00686807"/>
    <w:rsid w:val="00686B08"/>
    <w:rsid w:val="006927EB"/>
    <w:rsid w:val="00693302"/>
    <w:rsid w:val="00693972"/>
    <w:rsid w:val="006943E9"/>
    <w:rsid w:val="00696075"/>
    <w:rsid w:val="006960F5"/>
    <w:rsid w:val="006967C5"/>
    <w:rsid w:val="00696863"/>
    <w:rsid w:val="006968E9"/>
    <w:rsid w:val="006A0108"/>
    <w:rsid w:val="006A3817"/>
    <w:rsid w:val="006A4668"/>
    <w:rsid w:val="006A69C8"/>
    <w:rsid w:val="006B02A0"/>
    <w:rsid w:val="006B107A"/>
    <w:rsid w:val="006B20B2"/>
    <w:rsid w:val="006B50A4"/>
    <w:rsid w:val="006B557B"/>
    <w:rsid w:val="006B67F4"/>
    <w:rsid w:val="006C0667"/>
    <w:rsid w:val="006C15B4"/>
    <w:rsid w:val="006C1F9E"/>
    <w:rsid w:val="006C2283"/>
    <w:rsid w:val="006C2CB4"/>
    <w:rsid w:val="006C3252"/>
    <w:rsid w:val="006C50C9"/>
    <w:rsid w:val="006C7F45"/>
    <w:rsid w:val="006D052D"/>
    <w:rsid w:val="006D3ED1"/>
    <w:rsid w:val="006D4F8D"/>
    <w:rsid w:val="006D50EF"/>
    <w:rsid w:val="006D78B9"/>
    <w:rsid w:val="006E1180"/>
    <w:rsid w:val="006E1EF8"/>
    <w:rsid w:val="006E5DD3"/>
    <w:rsid w:val="006E6125"/>
    <w:rsid w:val="006E6CC3"/>
    <w:rsid w:val="006E6D71"/>
    <w:rsid w:val="006F07B9"/>
    <w:rsid w:val="006F08E1"/>
    <w:rsid w:val="006F1E67"/>
    <w:rsid w:val="006F7FAE"/>
    <w:rsid w:val="00703BFB"/>
    <w:rsid w:val="0070532E"/>
    <w:rsid w:val="0070565F"/>
    <w:rsid w:val="007102DE"/>
    <w:rsid w:val="007109CA"/>
    <w:rsid w:val="00711B00"/>
    <w:rsid w:val="00713C31"/>
    <w:rsid w:val="00715D14"/>
    <w:rsid w:val="007168DB"/>
    <w:rsid w:val="0072084C"/>
    <w:rsid w:val="00721500"/>
    <w:rsid w:val="00721BE6"/>
    <w:rsid w:val="007237A8"/>
    <w:rsid w:val="00724A4D"/>
    <w:rsid w:val="00733149"/>
    <w:rsid w:val="00733306"/>
    <w:rsid w:val="007377E0"/>
    <w:rsid w:val="007405C7"/>
    <w:rsid w:val="00741F1C"/>
    <w:rsid w:val="00743BF8"/>
    <w:rsid w:val="00743D5F"/>
    <w:rsid w:val="00744FFE"/>
    <w:rsid w:val="00746443"/>
    <w:rsid w:val="007475F3"/>
    <w:rsid w:val="007545CA"/>
    <w:rsid w:val="00755548"/>
    <w:rsid w:val="00756B16"/>
    <w:rsid w:val="00756CD7"/>
    <w:rsid w:val="007616D8"/>
    <w:rsid w:val="00762095"/>
    <w:rsid w:val="007629C6"/>
    <w:rsid w:val="00766B4C"/>
    <w:rsid w:val="0076777A"/>
    <w:rsid w:val="0077101B"/>
    <w:rsid w:val="007711CE"/>
    <w:rsid w:val="007717D1"/>
    <w:rsid w:val="007722A7"/>
    <w:rsid w:val="00773332"/>
    <w:rsid w:val="00774256"/>
    <w:rsid w:val="00774284"/>
    <w:rsid w:val="0077574D"/>
    <w:rsid w:val="00777C2E"/>
    <w:rsid w:val="00785C19"/>
    <w:rsid w:val="007943B7"/>
    <w:rsid w:val="007946C0"/>
    <w:rsid w:val="00794DAD"/>
    <w:rsid w:val="00794DF7"/>
    <w:rsid w:val="007955EE"/>
    <w:rsid w:val="007A678F"/>
    <w:rsid w:val="007B057C"/>
    <w:rsid w:val="007B1FBB"/>
    <w:rsid w:val="007B4E6B"/>
    <w:rsid w:val="007B6440"/>
    <w:rsid w:val="007B64A4"/>
    <w:rsid w:val="007B6E1A"/>
    <w:rsid w:val="007B71A5"/>
    <w:rsid w:val="007C08F4"/>
    <w:rsid w:val="007C11D4"/>
    <w:rsid w:val="007C14FF"/>
    <w:rsid w:val="007C1A5A"/>
    <w:rsid w:val="007C1F21"/>
    <w:rsid w:val="007C1F7F"/>
    <w:rsid w:val="007C4F27"/>
    <w:rsid w:val="007C5406"/>
    <w:rsid w:val="007C7038"/>
    <w:rsid w:val="007D23DD"/>
    <w:rsid w:val="007D4810"/>
    <w:rsid w:val="007D69F1"/>
    <w:rsid w:val="007D7E29"/>
    <w:rsid w:val="007E0968"/>
    <w:rsid w:val="007E0D92"/>
    <w:rsid w:val="007E35B4"/>
    <w:rsid w:val="007E6574"/>
    <w:rsid w:val="007E68F0"/>
    <w:rsid w:val="007E7763"/>
    <w:rsid w:val="007F07E0"/>
    <w:rsid w:val="007F0B8F"/>
    <w:rsid w:val="007F4056"/>
    <w:rsid w:val="007F4F3D"/>
    <w:rsid w:val="007F632A"/>
    <w:rsid w:val="007F70EA"/>
    <w:rsid w:val="007F7C63"/>
    <w:rsid w:val="00801663"/>
    <w:rsid w:val="00805AB1"/>
    <w:rsid w:val="0080611A"/>
    <w:rsid w:val="00807F5E"/>
    <w:rsid w:val="008126CC"/>
    <w:rsid w:val="0081290C"/>
    <w:rsid w:val="008130D9"/>
    <w:rsid w:val="008131F3"/>
    <w:rsid w:val="00814A50"/>
    <w:rsid w:val="00814F54"/>
    <w:rsid w:val="00820045"/>
    <w:rsid w:val="00820864"/>
    <w:rsid w:val="00821511"/>
    <w:rsid w:val="00824166"/>
    <w:rsid w:val="00832D00"/>
    <w:rsid w:val="00832ECE"/>
    <w:rsid w:val="008376AF"/>
    <w:rsid w:val="00837C11"/>
    <w:rsid w:val="008403B1"/>
    <w:rsid w:val="0084225C"/>
    <w:rsid w:val="00842E75"/>
    <w:rsid w:val="00844129"/>
    <w:rsid w:val="00851D78"/>
    <w:rsid w:val="0085306E"/>
    <w:rsid w:val="00853C25"/>
    <w:rsid w:val="0085431A"/>
    <w:rsid w:val="0085517B"/>
    <w:rsid w:val="008553A4"/>
    <w:rsid w:val="008560BD"/>
    <w:rsid w:val="00856890"/>
    <w:rsid w:val="00856958"/>
    <w:rsid w:val="00857DD5"/>
    <w:rsid w:val="00857EE3"/>
    <w:rsid w:val="0086021B"/>
    <w:rsid w:val="008604C0"/>
    <w:rsid w:val="00862426"/>
    <w:rsid w:val="00864F77"/>
    <w:rsid w:val="00870254"/>
    <w:rsid w:val="00870295"/>
    <w:rsid w:val="00871669"/>
    <w:rsid w:val="00872C24"/>
    <w:rsid w:val="008734EA"/>
    <w:rsid w:val="00875D88"/>
    <w:rsid w:val="0087742F"/>
    <w:rsid w:val="00877B6A"/>
    <w:rsid w:val="00880C10"/>
    <w:rsid w:val="00880D4D"/>
    <w:rsid w:val="00881D8D"/>
    <w:rsid w:val="00883FE3"/>
    <w:rsid w:val="00884641"/>
    <w:rsid w:val="0089000F"/>
    <w:rsid w:val="00892381"/>
    <w:rsid w:val="008973E9"/>
    <w:rsid w:val="0089790B"/>
    <w:rsid w:val="008A13E5"/>
    <w:rsid w:val="008A164D"/>
    <w:rsid w:val="008A4F0A"/>
    <w:rsid w:val="008A7761"/>
    <w:rsid w:val="008B1B93"/>
    <w:rsid w:val="008B2030"/>
    <w:rsid w:val="008B3969"/>
    <w:rsid w:val="008B3E0B"/>
    <w:rsid w:val="008B46A5"/>
    <w:rsid w:val="008B5F16"/>
    <w:rsid w:val="008C2437"/>
    <w:rsid w:val="008C3347"/>
    <w:rsid w:val="008C3ECC"/>
    <w:rsid w:val="008C4508"/>
    <w:rsid w:val="008C4E8E"/>
    <w:rsid w:val="008C511B"/>
    <w:rsid w:val="008C59EB"/>
    <w:rsid w:val="008C7D54"/>
    <w:rsid w:val="008D0C0A"/>
    <w:rsid w:val="008D1F83"/>
    <w:rsid w:val="008D4256"/>
    <w:rsid w:val="008D5E06"/>
    <w:rsid w:val="008E01AB"/>
    <w:rsid w:val="008E0E84"/>
    <w:rsid w:val="008E111F"/>
    <w:rsid w:val="008E4047"/>
    <w:rsid w:val="008E5A29"/>
    <w:rsid w:val="008E60C8"/>
    <w:rsid w:val="008E7FE0"/>
    <w:rsid w:val="008F0884"/>
    <w:rsid w:val="008F0CAC"/>
    <w:rsid w:val="008F1BEE"/>
    <w:rsid w:val="008F2A56"/>
    <w:rsid w:val="008F3556"/>
    <w:rsid w:val="008F3E7B"/>
    <w:rsid w:val="008F4CF3"/>
    <w:rsid w:val="008F5492"/>
    <w:rsid w:val="00900709"/>
    <w:rsid w:val="009009F9"/>
    <w:rsid w:val="009044BA"/>
    <w:rsid w:val="00904903"/>
    <w:rsid w:val="00905C3A"/>
    <w:rsid w:val="00910490"/>
    <w:rsid w:val="00910517"/>
    <w:rsid w:val="0091216D"/>
    <w:rsid w:val="0091250F"/>
    <w:rsid w:val="00914397"/>
    <w:rsid w:val="009159DE"/>
    <w:rsid w:val="00916B64"/>
    <w:rsid w:val="00917606"/>
    <w:rsid w:val="009176F0"/>
    <w:rsid w:val="00917733"/>
    <w:rsid w:val="00917DF0"/>
    <w:rsid w:val="009222EB"/>
    <w:rsid w:val="0092433B"/>
    <w:rsid w:val="0092473B"/>
    <w:rsid w:val="00924CB6"/>
    <w:rsid w:val="00927CFE"/>
    <w:rsid w:val="00927F9F"/>
    <w:rsid w:val="00930285"/>
    <w:rsid w:val="00933975"/>
    <w:rsid w:val="009339ED"/>
    <w:rsid w:val="00933A91"/>
    <w:rsid w:val="00933BD1"/>
    <w:rsid w:val="00933D0D"/>
    <w:rsid w:val="0093486E"/>
    <w:rsid w:val="00935318"/>
    <w:rsid w:val="00937E23"/>
    <w:rsid w:val="009400A9"/>
    <w:rsid w:val="009434E6"/>
    <w:rsid w:val="00945BA6"/>
    <w:rsid w:val="00946AF1"/>
    <w:rsid w:val="00947193"/>
    <w:rsid w:val="00947BB9"/>
    <w:rsid w:val="00951FAF"/>
    <w:rsid w:val="00952836"/>
    <w:rsid w:val="00955FA3"/>
    <w:rsid w:val="009560FD"/>
    <w:rsid w:val="00956D4A"/>
    <w:rsid w:val="00957DF9"/>
    <w:rsid w:val="00960589"/>
    <w:rsid w:val="00963088"/>
    <w:rsid w:val="00963E9F"/>
    <w:rsid w:val="00964679"/>
    <w:rsid w:val="00965ED6"/>
    <w:rsid w:val="009660A0"/>
    <w:rsid w:val="009661B0"/>
    <w:rsid w:val="00966242"/>
    <w:rsid w:val="00966D67"/>
    <w:rsid w:val="00970EC4"/>
    <w:rsid w:val="009739C1"/>
    <w:rsid w:val="00973C52"/>
    <w:rsid w:val="009752E9"/>
    <w:rsid w:val="00976311"/>
    <w:rsid w:val="009778BB"/>
    <w:rsid w:val="009801F5"/>
    <w:rsid w:val="0098069E"/>
    <w:rsid w:val="00983AB1"/>
    <w:rsid w:val="00987741"/>
    <w:rsid w:val="00993149"/>
    <w:rsid w:val="00994FAB"/>
    <w:rsid w:val="0099521B"/>
    <w:rsid w:val="00997191"/>
    <w:rsid w:val="009A2196"/>
    <w:rsid w:val="009A61CB"/>
    <w:rsid w:val="009A7D43"/>
    <w:rsid w:val="009B0BAA"/>
    <w:rsid w:val="009B0F24"/>
    <w:rsid w:val="009B198C"/>
    <w:rsid w:val="009B2FFC"/>
    <w:rsid w:val="009B3482"/>
    <w:rsid w:val="009B70C6"/>
    <w:rsid w:val="009C081D"/>
    <w:rsid w:val="009C3200"/>
    <w:rsid w:val="009C33FD"/>
    <w:rsid w:val="009C3AE5"/>
    <w:rsid w:val="009C4FEE"/>
    <w:rsid w:val="009D006C"/>
    <w:rsid w:val="009D3679"/>
    <w:rsid w:val="009D4BE8"/>
    <w:rsid w:val="009D5A22"/>
    <w:rsid w:val="009D627E"/>
    <w:rsid w:val="009D73F7"/>
    <w:rsid w:val="009E0359"/>
    <w:rsid w:val="009E0D35"/>
    <w:rsid w:val="009E0E0E"/>
    <w:rsid w:val="009E171A"/>
    <w:rsid w:val="009E1F14"/>
    <w:rsid w:val="009E3CB8"/>
    <w:rsid w:val="009E4724"/>
    <w:rsid w:val="009E4A2D"/>
    <w:rsid w:val="009E7AFC"/>
    <w:rsid w:val="009F1836"/>
    <w:rsid w:val="009F1D38"/>
    <w:rsid w:val="009F2023"/>
    <w:rsid w:val="00A01036"/>
    <w:rsid w:val="00A01F8C"/>
    <w:rsid w:val="00A04F5D"/>
    <w:rsid w:val="00A057E9"/>
    <w:rsid w:val="00A06D95"/>
    <w:rsid w:val="00A07962"/>
    <w:rsid w:val="00A139BE"/>
    <w:rsid w:val="00A14384"/>
    <w:rsid w:val="00A16407"/>
    <w:rsid w:val="00A170A1"/>
    <w:rsid w:val="00A17EA7"/>
    <w:rsid w:val="00A21002"/>
    <w:rsid w:val="00A214DA"/>
    <w:rsid w:val="00A25AB2"/>
    <w:rsid w:val="00A26A4A"/>
    <w:rsid w:val="00A27957"/>
    <w:rsid w:val="00A27ADB"/>
    <w:rsid w:val="00A302F8"/>
    <w:rsid w:val="00A306D1"/>
    <w:rsid w:val="00A30AD4"/>
    <w:rsid w:val="00A31761"/>
    <w:rsid w:val="00A33B11"/>
    <w:rsid w:val="00A35129"/>
    <w:rsid w:val="00A35200"/>
    <w:rsid w:val="00A36AB4"/>
    <w:rsid w:val="00A410D5"/>
    <w:rsid w:val="00A42CA0"/>
    <w:rsid w:val="00A46CD7"/>
    <w:rsid w:val="00A47BFA"/>
    <w:rsid w:val="00A526BA"/>
    <w:rsid w:val="00A543CB"/>
    <w:rsid w:val="00A563CC"/>
    <w:rsid w:val="00A56C0C"/>
    <w:rsid w:val="00A60164"/>
    <w:rsid w:val="00A62AC8"/>
    <w:rsid w:val="00A62B74"/>
    <w:rsid w:val="00A63E36"/>
    <w:rsid w:val="00A65910"/>
    <w:rsid w:val="00A67845"/>
    <w:rsid w:val="00A67C6C"/>
    <w:rsid w:val="00A72DB5"/>
    <w:rsid w:val="00A730A6"/>
    <w:rsid w:val="00A733A4"/>
    <w:rsid w:val="00A736FB"/>
    <w:rsid w:val="00A7380A"/>
    <w:rsid w:val="00A74E63"/>
    <w:rsid w:val="00A76247"/>
    <w:rsid w:val="00A77A07"/>
    <w:rsid w:val="00A818B1"/>
    <w:rsid w:val="00A81E86"/>
    <w:rsid w:val="00A8633F"/>
    <w:rsid w:val="00A874AA"/>
    <w:rsid w:val="00A87C9F"/>
    <w:rsid w:val="00A87EB5"/>
    <w:rsid w:val="00A905E5"/>
    <w:rsid w:val="00A91233"/>
    <w:rsid w:val="00A91EA2"/>
    <w:rsid w:val="00A9297E"/>
    <w:rsid w:val="00A9636E"/>
    <w:rsid w:val="00A9661F"/>
    <w:rsid w:val="00A97236"/>
    <w:rsid w:val="00AA03F6"/>
    <w:rsid w:val="00AB0CA1"/>
    <w:rsid w:val="00AB18CB"/>
    <w:rsid w:val="00AB2262"/>
    <w:rsid w:val="00AB29EB"/>
    <w:rsid w:val="00AB3A91"/>
    <w:rsid w:val="00AB4DDC"/>
    <w:rsid w:val="00AB7576"/>
    <w:rsid w:val="00AB7849"/>
    <w:rsid w:val="00AC13FA"/>
    <w:rsid w:val="00AC1542"/>
    <w:rsid w:val="00AC19E8"/>
    <w:rsid w:val="00AC2357"/>
    <w:rsid w:val="00AC3008"/>
    <w:rsid w:val="00AC4892"/>
    <w:rsid w:val="00AC5E78"/>
    <w:rsid w:val="00AD0E89"/>
    <w:rsid w:val="00AD15AB"/>
    <w:rsid w:val="00AD1C78"/>
    <w:rsid w:val="00AD426F"/>
    <w:rsid w:val="00AD4A20"/>
    <w:rsid w:val="00AD5101"/>
    <w:rsid w:val="00AD6130"/>
    <w:rsid w:val="00AD6645"/>
    <w:rsid w:val="00AD6D62"/>
    <w:rsid w:val="00AD7F06"/>
    <w:rsid w:val="00AE1738"/>
    <w:rsid w:val="00AE5EF3"/>
    <w:rsid w:val="00AF3FC0"/>
    <w:rsid w:val="00AF47D2"/>
    <w:rsid w:val="00AF5A1A"/>
    <w:rsid w:val="00AF5ED5"/>
    <w:rsid w:val="00AF750B"/>
    <w:rsid w:val="00B00A5F"/>
    <w:rsid w:val="00B00E59"/>
    <w:rsid w:val="00B037A9"/>
    <w:rsid w:val="00B04773"/>
    <w:rsid w:val="00B04B21"/>
    <w:rsid w:val="00B0569C"/>
    <w:rsid w:val="00B057F5"/>
    <w:rsid w:val="00B07CAC"/>
    <w:rsid w:val="00B1232E"/>
    <w:rsid w:val="00B12735"/>
    <w:rsid w:val="00B1291A"/>
    <w:rsid w:val="00B13E00"/>
    <w:rsid w:val="00B16E18"/>
    <w:rsid w:val="00B17480"/>
    <w:rsid w:val="00B2039A"/>
    <w:rsid w:val="00B2060D"/>
    <w:rsid w:val="00B2064F"/>
    <w:rsid w:val="00B20E56"/>
    <w:rsid w:val="00B21D46"/>
    <w:rsid w:val="00B22A17"/>
    <w:rsid w:val="00B23ACC"/>
    <w:rsid w:val="00B24DB5"/>
    <w:rsid w:val="00B25724"/>
    <w:rsid w:val="00B27783"/>
    <w:rsid w:val="00B309A1"/>
    <w:rsid w:val="00B31AA9"/>
    <w:rsid w:val="00B3485F"/>
    <w:rsid w:val="00B34898"/>
    <w:rsid w:val="00B417ED"/>
    <w:rsid w:val="00B422D3"/>
    <w:rsid w:val="00B43D4F"/>
    <w:rsid w:val="00B51045"/>
    <w:rsid w:val="00B5104A"/>
    <w:rsid w:val="00B5118E"/>
    <w:rsid w:val="00B51A8C"/>
    <w:rsid w:val="00B526A7"/>
    <w:rsid w:val="00B60323"/>
    <w:rsid w:val="00B61FB3"/>
    <w:rsid w:val="00B6206A"/>
    <w:rsid w:val="00B62DDB"/>
    <w:rsid w:val="00B65052"/>
    <w:rsid w:val="00B677EB"/>
    <w:rsid w:val="00B70E30"/>
    <w:rsid w:val="00B73906"/>
    <w:rsid w:val="00B75987"/>
    <w:rsid w:val="00B7598D"/>
    <w:rsid w:val="00B76BAB"/>
    <w:rsid w:val="00B772BD"/>
    <w:rsid w:val="00B774B8"/>
    <w:rsid w:val="00B8085E"/>
    <w:rsid w:val="00B83189"/>
    <w:rsid w:val="00B8398A"/>
    <w:rsid w:val="00B84431"/>
    <w:rsid w:val="00B90BD9"/>
    <w:rsid w:val="00B91909"/>
    <w:rsid w:val="00B91FFF"/>
    <w:rsid w:val="00B97475"/>
    <w:rsid w:val="00BA0CF9"/>
    <w:rsid w:val="00BA35DC"/>
    <w:rsid w:val="00BA4147"/>
    <w:rsid w:val="00BA555F"/>
    <w:rsid w:val="00BA5A29"/>
    <w:rsid w:val="00BA5D1B"/>
    <w:rsid w:val="00BA7F8B"/>
    <w:rsid w:val="00BB0DD5"/>
    <w:rsid w:val="00BB18DD"/>
    <w:rsid w:val="00BB1DBC"/>
    <w:rsid w:val="00BB2A40"/>
    <w:rsid w:val="00BB330A"/>
    <w:rsid w:val="00BB48C7"/>
    <w:rsid w:val="00BB6042"/>
    <w:rsid w:val="00BB6DC9"/>
    <w:rsid w:val="00BB7B9A"/>
    <w:rsid w:val="00BC0BB9"/>
    <w:rsid w:val="00BC1F56"/>
    <w:rsid w:val="00BC2853"/>
    <w:rsid w:val="00BC28A8"/>
    <w:rsid w:val="00BC3822"/>
    <w:rsid w:val="00BC42F4"/>
    <w:rsid w:val="00BC49CB"/>
    <w:rsid w:val="00BC5C38"/>
    <w:rsid w:val="00BC5F84"/>
    <w:rsid w:val="00BC66DB"/>
    <w:rsid w:val="00BC6D83"/>
    <w:rsid w:val="00BD183E"/>
    <w:rsid w:val="00BD6FA6"/>
    <w:rsid w:val="00BE21E5"/>
    <w:rsid w:val="00BE22C8"/>
    <w:rsid w:val="00BE2CE5"/>
    <w:rsid w:val="00BE448A"/>
    <w:rsid w:val="00BE6766"/>
    <w:rsid w:val="00BF11F2"/>
    <w:rsid w:val="00BF21B5"/>
    <w:rsid w:val="00BF3E1A"/>
    <w:rsid w:val="00BF6C38"/>
    <w:rsid w:val="00BF7D3E"/>
    <w:rsid w:val="00C01DDD"/>
    <w:rsid w:val="00C05463"/>
    <w:rsid w:val="00C054F9"/>
    <w:rsid w:val="00C05542"/>
    <w:rsid w:val="00C0571B"/>
    <w:rsid w:val="00C06A35"/>
    <w:rsid w:val="00C074AA"/>
    <w:rsid w:val="00C10647"/>
    <w:rsid w:val="00C109EB"/>
    <w:rsid w:val="00C137D9"/>
    <w:rsid w:val="00C13CFF"/>
    <w:rsid w:val="00C14D8A"/>
    <w:rsid w:val="00C14E60"/>
    <w:rsid w:val="00C16E49"/>
    <w:rsid w:val="00C1701D"/>
    <w:rsid w:val="00C20075"/>
    <w:rsid w:val="00C20EE7"/>
    <w:rsid w:val="00C253E3"/>
    <w:rsid w:val="00C25488"/>
    <w:rsid w:val="00C25A57"/>
    <w:rsid w:val="00C30541"/>
    <w:rsid w:val="00C31853"/>
    <w:rsid w:val="00C31945"/>
    <w:rsid w:val="00C336A3"/>
    <w:rsid w:val="00C35DD3"/>
    <w:rsid w:val="00C36ACB"/>
    <w:rsid w:val="00C4068B"/>
    <w:rsid w:val="00C40D03"/>
    <w:rsid w:val="00C42833"/>
    <w:rsid w:val="00C44412"/>
    <w:rsid w:val="00C457F0"/>
    <w:rsid w:val="00C4604B"/>
    <w:rsid w:val="00C47324"/>
    <w:rsid w:val="00C47671"/>
    <w:rsid w:val="00C50E1F"/>
    <w:rsid w:val="00C5252C"/>
    <w:rsid w:val="00C52AE3"/>
    <w:rsid w:val="00C52E75"/>
    <w:rsid w:val="00C559BF"/>
    <w:rsid w:val="00C56EEE"/>
    <w:rsid w:val="00C62E13"/>
    <w:rsid w:val="00C63B0A"/>
    <w:rsid w:val="00C63BF8"/>
    <w:rsid w:val="00C64908"/>
    <w:rsid w:val="00C655DF"/>
    <w:rsid w:val="00C65E7A"/>
    <w:rsid w:val="00C6654F"/>
    <w:rsid w:val="00C70FAC"/>
    <w:rsid w:val="00C71431"/>
    <w:rsid w:val="00C72C99"/>
    <w:rsid w:val="00C748D9"/>
    <w:rsid w:val="00C74B32"/>
    <w:rsid w:val="00C803A7"/>
    <w:rsid w:val="00C8074D"/>
    <w:rsid w:val="00C81D66"/>
    <w:rsid w:val="00C8397A"/>
    <w:rsid w:val="00C8408F"/>
    <w:rsid w:val="00C8504C"/>
    <w:rsid w:val="00C850BF"/>
    <w:rsid w:val="00C86555"/>
    <w:rsid w:val="00C92C2C"/>
    <w:rsid w:val="00C93FFA"/>
    <w:rsid w:val="00C94E16"/>
    <w:rsid w:val="00C95052"/>
    <w:rsid w:val="00C96E27"/>
    <w:rsid w:val="00C97A22"/>
    <w:rsid w:val="00CA4E03"/>
    <w:rsid w:val="00CA6D00"/>
    <w:rsid w:val="00CA6E22"/>
    <w:rsid w:val="00CA7E3D"/>
    <w:rsid w:val="00CB0BB4"/>
    <w:rsid w:val="00CB14B1"/>
    <w:rsid w:val="00CB2403"/>
    <w:rsid w:val="00CB2B66"/>
    <w:rsid w:val="00CB7E9A"/>
    <w:rsid w:val="00CC05FD"/>
    <w:rsid w:val="00CC15F7"/>
    <w:rsid w:val="00CC1FB3"/>
    <w:rsid w:val="00CC2327"/>
    <w:rsid w:val="00CC464D"/>
    <w:rsid w:val="00CC7443"/>
    <w:rsid w:val="00CD4B30"/>
    <w:rsid w:val="00CD7328"/>
    <w:rsid w:val="00CD7785"/>
    <w:rsid w:val="00CD7C8A"/>
    <w:rsid w:val="00CE16EA"/>
    <w:rsid w:val="00CE22BD"/>
    <w:rsid w:val="00CE29E5"/>
    <w:rsid w:val="00CE3CBF"/>
    <w:rsid w:val="00CE6555"/>
    <w:rsid w:val="00CE74E7"/>
    <w:rsid w:val="00CE75FA"/>
    <w:rsid w:val="00CF1223"/>
    <w:rsid w:val="00CF2A3D"/>
    <w:rsid w:val="00CF39E2"/>
    <w:rsid w:val="00CF54AA"/>
    <w:rsid w:val="00CF561E"/>
    <w:rsid w:val="00CF63D3"/>
    <w:rsid w:val="00CF64C9"/>
    <w:rsid w:val="00CF68B3"/>
    <w:rsid w:val="00CF7775"/>
    <w:rsid w:val="00D04347"/>
    <w:rsid w:val="00D05160"/>
    <w:rsid w:val="00D05ABF"/>
    <w:rsid w:val="00D062A9"/>
    <w:rsid w:val="00D07606"/>
    <w:rsid w:val="00D07B77"/>
    <w:rsid w:val="00D10AB8"/>
    <w:rsid w:val="00D13806"/>
    <w:rsid w:val="00D15245"/>
    <w:rsid w:val="00D15810"/>
    <w:rsid w:val="00D15AE6"/>
    <w:rsid w:val="00D171F1"/>
    <w:rsid w:val="00D2062B"/>
    <w:rsid w:val="00D239C5"/>
    <w:rsid w:val="00D24548"/>
    <w:rsid w:val="00D25248"/>
    <w:rsid w:val="00D25DA6"/>
    <w:rsid w:val="00D26CD8"/>
    <w:rsid w:val="00D27A5D"/>
    <w:rsid w:val="00D27AAA"/>
    <w:rsid w:val="00D31310"/>
    <w:rsid w:val="00D32AD6"/>
    <w:rsid w:val="00D34855"/>
    <w:rsid w:val="00D356D2"/>
    <w:rsid w:val="00D37006"/>
    <w:rsid w:val="00D455EE"/>
    <w:rsid w:val="00D4579C"/>
    <w:rsid w:val="00D46A5E"/>
    <w:rsid w:val="00D47A60"/>
    <w:rsid w:val="00D516F1"/>
    <w:rsid w:val="00D52461"/>
    <w:rsid w:val="00D548BA"/>
    <w:rsid w:val="00D5559F"/>
    <w:rsid w:val="00D5678F"/>
    <w:rsid w:val="00D56B2F"/>
    <w:rsid w:val="00D57C21"/>
    <w:rsid w:val="00D60A82"/>
    <w:rsid w:val="00D61456"/>
    <w:rsid w:val="00D6171D"/>
    <w:rsid w:val="00D61B50"/>
    <w:rsid w:val="00D6218E"/>
    <w:rsid w:val="00D631BE"/>
    <w:rsid w:val="00D6382F"/>
    <w:rsid w:val="00D64625"/>
    <w:rsid w:val="00D64A3F"/>
    <w:rsid w:val="00D665C9"/>
    <w:rsid w:val="00D67181"/>
    <w:rsid w:val="00D6740E"/>
    <w:rsid w:val="00D67D8A"/>
    <w:rsid w:val="00D71112"/>
    <w:rsid w:val="00D75907"/>
    <w:rsid w:val="00D77199"/>
    <w:rsid w:val="00D80EA8"/>
    <w:rsid w:val="00D81E6C"/>
    <w:rsid w:val="00D827C8"/>
    <w:rsid w:val="00D848C1"/>
    <w:rsid w:val="00D85BA9"/>
    <w:rsid w:val="00D85BDD"/>
    <w:rsid w:val="00D86A50"/>
    <w:rsid w:val="00D878F4"/>
    <w:rsid w:val="00D91ACE"/>
    <w:rsid w:val="00D92AF4"/>
    <w:rsid w:val="00D93D73"/>
    <w:rsid w:val="00D961A7"/>
    <w:rsid w:val="00DA0B23"/>
    <w:rsid w:val="00DA5B10"/>
    <w:rsid w:val="00DB0DE1"/>
    <w:rsid w:val="00DB159A"/>
    <w:rsid w:val="00DB3CEC"/>
    <w:rsid w:val="00DB5231"/>
    <w:rsid w:val="00DB7504"/>
    <w:rsid w:val="00DB7697"/>
    <w:rsid w:val="00DC08CB"/>
    <w:rsid w:val="00DC3E8B"/>
    <w:rsid w:val="00DC5D6A"/>
    <w:rsid w:val="00DD0D4E"/>
    <w:rsid w:val="00DD156A"/>
    <w:rsid w:val="00DD20DD"/>
    <w:rsid w:val="00DD2C06"/>
    <w:rsid w:val="00DD3A7F"/>
    <w:rsid w:val="00DD75F7"/>
    <w:rsid w:val="00DD77F3"/>
    <w:rsid w:val="00DE0532"/>
    <w:rsid w:val="00DE0BB4"/>
    <w:rsid w:val="00DE2957"/>
    <w:rsid w:val="00DE2B46"/>
    <w:rsid w:val="00DE5601"/>
    <w:rsid w:val="00DF4A31"/>
    <w:rsid w:val="00DF59A6"/>
    <w:rsid w:val="00E02560"/>
    <w:rsid w:val="00E0277A"/>
    <w:rsid w:val="00E0608D"/>
    <w:rsid w:val="00E06417"/>
    <w:rsid w:val="00E0690F"/>
    <w:rsid w:val="00E1030D"/>
    <w:rsid w:val="00E1101A"/>
    <w:rsid w:val="00E11A82"/>
    <w:rsid w:val="00E11D03"/>
    <w:rsid w:val="00E13ABA"/>
    <w:rsid w:val="00E13AD5"/>
    <w:rsid w:val="00E14C44"/>
    <w:rsid w:val="00E15BCD"/>
    <w:rsid w:val="00E161BB"/>
    <w:rsid w:val="00E164F0"/>
    <w:rsid w:val="00E17F58"/>
    <w:rsid w:val="00E20702"/>
    <w:rsid w:val="00E214FD"/>
    <w:rsid w:val="00E21E90"/>
    <w:rsid w:val="00E21F1A"/>
    <w:rsid w:val="00E24A26"/>
    <w:rsid w:val="00E26705"/>
    <w:rsid w:val="00E26A72"/>
    <w:rsid w:val="00E314FD"/>
    <w:rsid w:val="00E3290B"/>
    <w:rsid w:val="00E338F9"/>
    <w:rsid w:val="00E339A0"/>
    <w:rsid w:val="00E33FEE"/>
    <w:rsid w:val="00E342AA"/>
    <w:rsid w:val="00E365F3"/>
    <w:rsid w:val="00E40F1A"/>
    <w:rsid w:val="00E41383"/>
    <w:rsid w:val="00E41507"/>
    <w:rsid w:val="00E41A6C"/>
    <w:rsid w:val="00E42B69"/>
    <w:rsid w:val="00E458D5"/>
    <w:rsid w:val="00E472DB"/>
    <w:rsid w:val="00E503B4"/>
    <w:rsid w:val="00E50C46"/>
    <w:rsid w:val="00E512DB"/>
    <w:rsid w:val="00E531AF"/>
    <w:rsid w:val="00E57B46"/>
    <w:rsid w:val="00E61C52"/>
    <w:rsid w:val="00E642B0"/>
    <w:rsid w:val="00E642C2"/>
    <w:rsid w:val="00E646B5"/>
    <w:rsid w:val="00E67485"/>
    <w:rsid w:val="00E67892"/>
    <w:rsid w:val="00E678F1"/>
    <w:rsid w:val="00E71742"/>
    <w:rsid w:val="00E71A57"/>
    <w:rsid w:val="00E75CCE"/>
    <w:rsid w:val="00E762DD"/>
    <w:rsid w:val="00E77163"/>
    <w:rsid w:val="00E80654"/>
    <w:rsid w:val="00E80D5D"/>
    <w:rsid w:val="00E80E66"/>
    <w:rsid w:val="00E81CB9"/>
    <w:rsid w:val="00E82EBB"/>
    <w:rsid w:val="00E83D1B"/>
    <w:rsid w:val="00E877CB"/>
    <w:rsid w:val="00E87BD6"/>
    <w:rsid w:val="00E94E7E"/>
    <w:rsid w:val="00E952E4"/>
    <w:rsid w:val="00E95406"/>
    <w:rsid w:val="00E96670"/>
    <w:rsid w:val="00E96985"/>
    <w:rsid w:val="00EA4912"/>
    <w:rsid w:val="00EA53CA"/>
    <w:rsid w:val="00EA6346"/>
    <w:rsid w:val="00EA7FCE"/>
    <w:rsid w:val="00EB33D3"/>
    <w:rsid w:val="00EB5DA2"/>
    <w:rsid w:val="00EB75A8"/>
    <w:rsid w:val="00EC114E"/>
    <w:rsid w:val="00EC2DC1"/>
    <w:rsid w:val="00EC3044"/>
    <w:rsid w:val="00EC4BFC"/>
    <w:rsid w:val="00EC4C45"/>
    <w:rsid w:val="00EC5002"/>
    <w:rsid w:val="00EC54DB"/>
    <w:rsid w:val="00EC55A0"/>
    <w:rsid w:val="00EC56B1"/>
    <w:rsid w:val="00EC7B6D"/>
    <w:rsid w:val="00ED11C8"/>
    <w:rsid w:val="00ED32BB"/>
    <w:rsid w:val="00ED453C"/>
    <w:rsid w:val="00ED4B14"/>
    <w:rsid w:val="00ED650A"/>
    <w:rsid w:val="00EE0B9B"/>
    <w:rsid w:val="00EE5151"/>
    <w:rsid w:val="00EF173B"/>
    <w:rsid w:val="00EF37D3"/>
    <w:rsid w:val="00EF4BB7"/>
    <w:rsid w:val="00EF5D5F"/>
    <w:rsid w:val="00EF609E"/>
    <w:rsid w:val="00F03165"/>
    <w:rsid w:val="00F0396D"/>
    <w:rsid w:val="00F03B60"/>
    <w:rsid w:val="00F0569E"/>
    <w:rsid w:val="00F05C23"/>
    <w:rsid w:val="00F06712"/>
    <w:rsid w:val="00F06727"/>
    <w:rsid w:val="00F07090"/>
    <w:rsid w:val="00F07FD0"/>
    <w:rsid w:val="00F10458"/>
    <w:rsid w:val="00F11673"/>
    <w:rsid w:val="00F11687"/>
    <w:rsid w:val="00F13C58"/>
    <w:rsid w:val="00F1535D"/>
    <w:rsid w:val="00F15AAE"/>
    <w:rsid w:val="00F16B5C"/>
    <w:rsid w:val="00F17122"/>
    <w:rsid w:val="00F23010"/>
    <w:rsid w:val="00F2446B"/>
    <w:rsid w:val="00F25051"/>
    <w:rsid w:val="00F27E3A"/>
    <w:rsid w:val="00F3667B"/>
    <w:rsid w:val="00F40ED8"/>
    <w:rsid w:val="00F41598"/>
    <w:rsid w:val="00F41EB0"/>
    <w:rsid w:val="00F4208A"/>
    <w:rsid w:val="00F4355F"/>
    <w:rsid w:val="00F440F2"/>
    <w:rsid w:val="00F463D6"/>
    <w:rsid w:val="00F47582"/>
    <w:rsid w:val="00F50329"/>
    <w:rsid w:val="00F51E22"/>
    <w:rsid w:val="00F5245D"/>
    <w:rsid w:val="00F527FF"/>
    <w:rsid w:val="00F567D2"/>
    <w:rsid w:val="00F61498"/>
    <w:rsid w:val="00F649B8"/>
    <w:rsid w:val="00F6674B"/>
    <w:rsid w:val="00F66F30"/>
    <w:rsid w:val="00F66F74"/>
    <w:rsid w:val="00F6700E"/>
    <w:rsid w:val="00F67B9F"/>
    <w:rsid w:val="00F67F95"/>
    <w:rsid w:val="00F70C6B"/>
    <w:rsid w:val="00F71657"/>
    <w:rsid w:val="00F75B37"/>
    <w:rsid w:val="00F772CC"/>
    <w:rsid w:val="00F776E8"/>
    <w:rsid w:val="00F81AE6"/>
    <w:rsid w:val="00F821CC"/>
    <w:rsid w:val="00F83351"/>
    <w:rsid w:val="00F83F81"/>
    <w:rsid w:val="00F86D6E"/>
    <w:rsid w:val="00F90BEA"/>
    <w:rsid w:val="00F93DF5"/>
    <w:rsid w:val="00F940B0"/>
    <w:rsid w:val="00F940FD"/>
    <w:rsid w:val="00F97736"/>
    <w:rsid w:val="00F97900"/>
    <w:rsid w:val="00F97D99"/>
    <w:rsid w:val="00FA10A5"/>
    <w:rsid w:val="00FA1645"/>
    <w:rsid w:val="00FA7FBE"/>
    <w:rsid w:val="00FB04CA"/>
    <w:rsid w:val="00FB10AE"/>
    <w:rsid w:val="00FB1375"/>
    <w:rsid w:val="00FB3487"/>
    <w:rsid w:val="00FB6195"/>
    <w:rsid w:val="00FB6F28"/>
    <w:rsid w:val="00FB706F"/>
    <w:rsid w:val="00FC141A"/>
    <w:rsid w:val="00FC37AA"/>
    <w:rsid w:val="00FC5175"/>
    <w:rsid w:val="00FC52E9"/>
    <w:rsid w:val="00FC53A7"/>
    <w:rsid w:val="00FC640F"/>
    <w:rsid w:val="00FD018C"/>
    <w:rsid w:val="00FD07AE"/>
    <w:rsid w:val="00FD1152"/>
    <w:rsid w:val="00FD15E1"/>
    <w:rsid w:val="00FD1DA7"/>
    <w:rsid w:val="00FD1F2A"/>
    <w:rsid w:val="00FD30DE"/>
    <w:rsid w:val="00FD30F9"/>
    <w:rsid w:val="00FD35AE"/>
    <w:rsid w:val="00FD4380"/>
    <w:rsid w:val="00FD5526"/>
    <w:rsid w:val="00FE6196"/>
    <w:rsid w:val="00FE6381"/>
    <w:rsid w:val="00FE7EE5"/>
    <w:rsid w:val="00FE7EF6"/>
    <w:rsid w:val="00FF1514"/>
    <w:rsid w:val="00FF15E7"/>
    <w:rsid w:val="00FF37C6"/>
    <w:rsid w:val="00FF4973"/>
    <w:rsid w:val="00FF5370"/>
    <w:rsid w:val="00FF6A7B"/>
    <w:rsid w:val="00FF6CF2"/>
    <w:rsid w:val="0137D876"/>
    <w:rsid w:val="01CDC110"/>
    <w:rsid w:val="01F0E6BF"/>
    <w:rsid w:val="0205FCC9"/>
    <w:rsid w:val="02081A00"/>
    <w:rsid w:val="022E77F0"/>
    <w:rsid w:val="02B67AE2"/>
    <w:rsid w:val="02C3A0B1"/>
    <w:rsid w:val="02CCADE7"/>
    <w:rsid w:val="02DD6E2F"/>
    <w:rsid w:val="0303D270"/>
    <w:rsid w:val="031328BD"/>
    <w:rsid w:val="045CA6D4"/>
    <w:rsid w:val="04BAF7E3"/>
    <w:rsid w:val="04C06924"/>
    <w:rsid w:val="05B59517"/>
    <w:rsid w:val="05C04EAA"/>
    <w:rsid w:val="0689E5C7"/>
    <w:rsid w:val="07073935"/>
    <w:rsid w:val="0739A2F9"/>
    <w:rsid w:val="081A1592"/>
    <w:rsid w:val="0841D150"/>
    <w:rsid w:val="08600780"/>
    <w:rsid w:val="09923CC5"/>
    <w:rsid w:val="09BE4EFB"/>
    <w:rsid w:val="0A579852"/>
    <w:rsid w:val="0A8637DF"/>
    <w:rsid w:val="0AC86695"/>
    <w:rsid w:val="0AE499ED"/>
    <w:rsid w:val="0AE68118"/>
    <w:rsid w:val="0B1804CF"/>
    <w:rsid w:val="0BA682DB"/>
    <w:rsid w:val="0BDFC7AB"/>
    <w:rsid w:val="0CB22BF4"/>
    <w:rsid w:val="0D27A46A"/>
    <w:rsid w:val="0D9250AB"/>
    <w:rsid w:val="0DA65C0B"/>
    <w:rsid w:val="0DDE342C"/>
    <w:rsid w:val="0E765D90"/>
    <w:rsid w:val="0ECB0954"/>
    <w:rsid w:val="0F18D1CC"/>
    <w:rsid w:val="0FB4020B"/>
    <w:rsid w:val="10052D3F"/>
    <w:rsid w:val="10180C6F"/>
    <w:rsid w:val="10496687"/>
    <w:rsid w:val="1081F955"/>
    <w:rsid w:val="10CE4652"/>
    <w:rsid w:val="10E6B07A"/>
    <w:rsid w:val="10E929F1"/>
    <w:rsid w:val="11368112"/>
    <w:rsid w:val="119798D8"/>
    <w:rsid w:val="120EC8FF"/>
    <w:rsid w:val="12980292"/>
    <w:rsid w:val="131E2B4F"/>
    <w:rsid w:val="1363CEE6"/>
    <w:rsid w:val="1379EEEA"/>
    <w:rsid w:val="14463CBA"/>
    <w:rsid w:val="1482B3C3"/>
    <w:rsid w:val="15A4F0BF"/>
    <w:rsid w:val="15D0A419"/>
    <w:rsid w:val="16058021"/>
    <w:rsid w:val="16572B02"/>
    <w:rsid w:val="165D7287"/>
    <w:rsid w:val="16706472"/>
    <w:rsid w:val="1683E900"/>
    <w:rsid w:val="16A5DC81"/>
    <w:rsid w:val="16F87C7B"/>
    <w:rsid w:val="17CD66D7"/>
    <w:rsid w:val="17E7C84A"/>
    <w:rsid w:val="183F898A"/>
    <w:rsid w:val="19E83D41"/>
    <w:rsid w:val="1A05BD1C"/>
    <w:rsid w:val="1A6A4B2E"/>
    <w:rsid w:val="1AB3F327"/>
    <w:rsid w:val="1B420D6E"/>
    <w:rsid w:val="1B688189"/>
    <w:rsid w:val="1BC290F9"/>
    <w:rsid w:val="1C72E217"/>
    <w:rsid w:val="1D75AA96"/>
    <w:rsid w:val="1D84C7E0"/>
    <w:rsid w:val="1DD0BB65"/>
    <w:rsid w:val="1E3AC877"/>
    <w:rsid w:val="1E4CCEA0"/>
    <w:rsid w:val="1E821170"/>
    <w:rsid w:val="1ECD2BCD"/>
    <w:rsid w:val="1F0371E9"/>
    <w:rsid w:val="1F1C74F4"/>
    <w:rsid w:val="1FC8196E"/>
    <w:rsid w:val="2019175C"/>
    <w:rsid w:val="20BA3DD3"/>
    <w:rsid w:val="21776270"/>
    <w:rsid w:val="218D4C28"/>
    <w:rsid w:val="21F116AC"/>
    <w:rsid w:val="2225D0BB"/>
    <w:rsid w:val="223E96B6"/>
    <w:rsid w:val="228BCF40"/>
    <w:rsid w:val="22BB7435"/>
    <w:rsid w:val="23066099"/>
    <w:rsid w:val="23C55B1C"/>
    <w:rsid w:val="2475E69B"/>
    <w:rsid w:val="24954DA4"/>
    <w:rsid w:val="24E41AD1"/>
    <w:rsid w:val="24FB54BF"/>
    <w:rsid w:val="2525E53C"/>
    <w:rsid w:val="25683F93"/>
    <w:rsid w:val="2577B91A"/>
    <w:rsid w:val="25CFE3BD"/>
    <w:rsid w:val="264569DF"/>
    <w:rsid w:val="26F79FD5"/>
    <w:rsid w:val="26FDAD9E"/>
    <w:rsid w:val="273080C5"/>
    <w:rsid w:val="278CCAC2"/>
    <w:rsid w:val="27CB1E2C"/>
    <w:rsid w:val="293826A2"/>
    <w:rsid w:val="295C9E8C"/>
    <w:rsid w:val="2A4A307C"/>
    <w:rsid w:val="2A4B3277"/>
    <w:rsid w:val="2AD416E1"/>
    <w:rsid w:val="2B34A2C5"/>
    <w:rsid w:val="2C14AC3E"/>
    <w:rsid w:val="2C4F30CC"/>
    <w:rsid w:val="2C656C53"/>
    <w:rsid w:val="2C6A0D53"/>
    <w:rsid w:val="2CE5B98A"/>
    <w:rsid w:val="2CFEAAF9"/>
    <w:rsid w:val="2D352C60"/>
    <w:rsid w:val="2D35A16D"/>
    <w:rsid w:val="2D48F2BD"/>
    <w:rsid w:val="2DD8506E"/>
    <w:rsid w:val="2E9D8DC2"/>
    <w:rsid w:val="2EB389DC"/>
    <w:rsid w:val="2ED7CA98"/>
    <w:rsid w:val="2F2DBD79"/>
    <w:rsid w:val="2F3331DC"/>
    <w:rsid w:val="2F4ACF0B"/>
    <w:rsid w:val="2F9230BA"/>
    <w:rsid w:val="303F4808"/>
    <w:rsid w:val="30559FEA"/>
    <w:rsid w:val="30F464C6"/>
    <w:rsid w:val="31B798A8"/>
    <w:rsid w:val="31D27CA6"/>
    <w:rsid w:val="327851CC"/>
    <w:rsid w:val="328A4875"/>
    <w:rsid w:val="32ADD9B8"/>
    <w:rsid w:val="32E16A00"/>
    <w:rsid w:val="3379F901"/>
    <w:rsid w:val="33817326"/>
    <w:rsid w:val="34202E2B"/>
    <w:rsid w:val="34942F03"/>
    <w:rsid w:val="3547E35B"/>
    <w:rsid w:val="354A7787"/>
    <w:rsid w:val="35EFC056"/>
    <w:rsid w:val="363046DF"/>
    <w:rsid w:val="36805D1A"/>
    <w:rsid w:val="36D3585E"/>
    <w:rsid w:val="3714DB06"/>
    <w:rsid w:val="3755293B"/>
    <w:rsid w:val="3788D778"/>
    <w:rsid w:val="381FE9C0"/>
    <w:rsid w:val="382D8E2A"/>
    <w:rsid w:val="382E96A3"/>
    <w:rsid w:val="396F57F7"/>
    <w:rsid w:val="398431E7"/>
    <w:rsid w:val="39B9D6A3"/>
    <w:rsid w:val="39D74A5A"/>
    <w:rsid w:val="39E3ED31"/>
    <w:rsid w:val="39F3881A"/>
    <w:rsid w:val="3A3A94E0"/>
    <w:rsid w:val="3A6F33F7"/>
    <w:rsid w:val="3A98C1A8"/>
    <w:rsid w:val="3AE4741A"/>
    <w:rsid w:val="3AF41E81"/>
    <w:rsid w:val="3C1CE519"/>
    <w:rsid w:val="3C2CDE15"/>
    <w:rsid w:val="3E237EB7"/>
    <w:rsid w:val="3F1A4359"/>
    <w:rsid w:val="3F415DA1"/>
    <w:rsid w:val="4030B83B"/>
    <w:rsid w:val="40334B77"/>
    <w:rsid w:val="4110A29F"/>
    <w:rsid w:val="41883E17"/>
    <w:rsid w:val="419C37AF"/>
    <w:rsid w:val="41DB8C7D"/>
    <w:rsid w:val="429A1FE7"/>
    <w:rsid w:val="42A03CC7"/>
    <w:rsid w:val="42E9809F"/>
    <w:rsid w:val="42F38B43"/>
    <w:rsid w:val="43553913"/>
    <w:rsid w:val="43C3FC31"/>
    <w:rsid w:val="43DCE0D4"/>
    <w:rsid w:val="443399DC"/>
    <w:rsid w:val="4545C9D4"/>
    <w:rsid w:val="4652F192"/>
    <w:rsid w:val="4712CF6D"/>
    <w:rsid w:val="4748892F"/>
    <w:rsid w:val="4789AEBD"/>
    <w:rsid w:val="497399C2"/>
    <w:rsid w:val="49B7F6D8"/>
    <w:rsid w:val="49F626FA"/>
    <w:rsid w:val="49FBAE0A"/>
    <w:rsid w:val="4A708C40"/>
    <w:rsid w:val="4A9EE04C"/>
    <w:rsid w:val="4B23ED1A"/>
    <w:rsid w:val="4B50FCBE"/>
    <w:rsid w:val="4C443BC3"/>
    <w:rsid w:val="4D030F91"/>
    <w:rsid w:val="4D05DE2C"/>
    <w:rsid w:val="4D6B5CF6"/>
    <w:rsid w:val="4D756F67"/>
    <w:rsid w:val="4D8F33DF"/>
    <w:rsid w:val="4DD3D0BC"/>
    <w:rsid w:val="4DE5E517"/>
    <w:rsid w:val="4E0B11AB"/>
    <w:rsid w:val="4E197A08"/>
    <w:rsid w:val="4E340EBE"/>
    <w:rsid w:val="4EF6848C"/>
    <w:rsid w:val="4F6AC64B"/>
    <w:rsid w:val="50342D67"/>
    <w:rsid w:val="50383E79"/>
    <w:rsid w:val="5039E3AC"/>
    <w:rsid w:val="50DC0143"/>
    <w:rsid w:val="5110291F"/>
    <w:rsid w:val="512AB96D"/>
    <w:rsid w:val="515F0FF7"/>
    <w:rsid w:val="5238D460"/>
    <w:rsid w:val="52D9784F"/>
    <w:rsid w:val="5304E23A"/>
    <w:rsid w:val="5316EC83"/>
    <w:rsid w:val="53CB75A3"/>
    <w:rsid w:val="546BCD04"/>
    <w:rsid w:val="5498959D"/>
    <w:rsid w:val="5515132E"/>
    <w:rsid w:val="55B4A1C8"/>
    <w:rsid w:val="55B9FD3A"/>
    <w:rsid w:val="56750B5E"/>
    <w:rsid w:val="56EF9C2C"/>
    <w:rsid w:val="572DFA1D"/>
    <w:rsid w:val="580AA9DA"/>
    <w:rsid w:val="58433282"/>
    <w:rsid w:val="591C3564"/>
    <w:rsid w:val="595A392D"/>
    <w:rsid w:val="59F33AF0"/>
    <w:rsid w:val="5A190383"/>
    <w:rsid w:val="5A917DDD"/>
    <w:rsid w:val="5AA8AD5D"/>
    <w:rsid w:val="5ABA3237"/>
    <w:rsid w:val="5BD82F05"/>
    <w:rsid w:val="5C9893C9"/>
    <w:rsid w:val="5CA546AC"/>
    <w:rsid w:val="5CE65B4B"/>
    <w:rsid w:val="5E5BDC47"/>
    <w:rsid w:val="5E6E7001"/>
    <w:rsid w:val="5EA7EC32"/>
    <w:rsid w:val="5F67BFC9"/>
    <w:rsid w:val="5FD7EA28"/>
    <w:rsid w:val="6064AB5D"/>
    <w:rsid w:val="60D6E451"/>
    <w:rsid w:val="626FFCD6"/>
    <w:rsid w:val="62C3DF39"/>
    <w:rsid w:val="62FBA671"/>
    <w:rsid w:val="632D0965"/>
    <w:rsid w:val="636ADAB9"/>
    <w:rsid w:val="6378C3DE"/>
    <w:rsid w:val="63CCC2A4"/>
    <w:rsid w:val="63F05577"/>
    <w:rsid w:val="640636D6"/>
    <w:rsid w:val="6443D89C"/>
    <w:rsid w:val="645585F2"/>
    <w:rsid w:val="654839A6"/>
    <w:rsid w:val="65C0AC63"/>
    <w:rsid w:val="66BE6CC1"/>
    <w:rsid w:val="6706553F"/>
    <w:rsid w:val="67B0E7F8"/>
    <w:rsid w:val="681A0691"/>
    <w:rsid w:val="682DC574"/>
    <w:rsid w:val="6886F770"/>
    <w:rsid w:val="68FB0B8F"/>
    <w:rsid w:val="69B01031"/>
    <w:rsid w:val="6A0B79D6"/>
    <w:rsid w:val="6A1D123F"/>
    <w:rsid w:val="6A2611DA"/>
    <w:rsid w:val="6A484F21"/>
    <w:rsid w:val="6AA0B9B8"/>
    <w:rsid w:val="6ABCC6DB"/>
    <w:rsid w:val="6C53B31E"/>
    <w:rsid w:val="6CDDAAF5"/>
    <w:rsid w:val="6CEB3D94"/>
    <w:rsid w:val="6D53CDEA"/>
    <w:rsid w:val="6D6B1851"/>
    <w:rsid w:val="6D7558D1"/>
    <w:rsid w:val="6DE59713"/>
    <w:rsid w:val="6E20A24C"/>
    <w:rsid w:val="6F0B732E"/>
    <w:rsid w:val="6F4C0064"/>
    <w:rsid w:val="6FC257E6"/>
    <w:rsid w:val="6FD100AC"/>
    <w:rsid w:val="6FFFF884"/>
    <w:rsid w:val="70182D42"/>
    <w:rsid w:val="7025BED2"/>
    <w:rsid w:val="7051E1C4"/>
    <w:rsid w:val="705FCA55"/>
    <w:rsid w:val="7068E2A6"/>
    <w:rsid w:val="70977F7F"/>
    <w:rsid w:val="7163409C"/>
    <w:rsid w:val="71AA5802"/>
    <w:rsid w:val="724727BF"/>
    <w:rsid w:val="726AF7B8"/>
    <w:rsid w:val="72C834D1"/>
    <w:rsid w:val="73BFB829"/>
    <w:rsid w:val="73D94F12"/>
    <w:rsid w:val="740EED3A"/>
    <w:rsid w:val="76E7D26E"/>
    <w:rsid w:val="76F8296C"/>
    <w:rsid w:val="771A72F3"/>
    <w:rsid w:val="77AC71B6"/>
    <w:rsid w:val="780B0BFB"/>
    <w:rsid w:val="788D025A"/>
    <w:rsid w:val="79125A27"/>
    <w:rsid w:val="793B5928"/>
    <w:rsid w:val="7943D5A4"/>
    <w:rsid w:val="79F9F165"/>
    <w:rsid w:val="7A00964D"/>
    <w:rsid w:val="7B4AFB40"/>
    <w:rsid w:val="7C631650"/>
    <w:rsid w:val="7DCA346C"/>
    <w:rsid w:val="7E7623A1"/>
    <w:rsid w:val="7F803BC7"/>
    <w:rsid w:val="7F918DD2"/>
    <w:rsid w:val="7FDED72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2BB9380"/>
  <w15:docId w15:val="{DEBBB7B9-0FA7-4423-9017-33FBD89E5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qFormat/>
    <w:rsid w:val="001A33CC"/>
    <w:pPr>
      <w:widowControl w:val="0"/>
      <w:autoSpaceDE w:val="0"/>
      <w:autoSpaceDN w:val="0"/>
      <w:adjustRightInd w:val="0"/>
      <w:spacing w:after="0" w:line="240" w:lineRule="auto"/>
    </w:pPr>
    <w:rPr>
      <w:rFonts w:ascii="Times New Roman" w:eastAsiaTheme="minorEastAsia" w:hAnsi="Times New Roman" w:cs="Times New Roman"/>
      <w:sz w:val="20"/>
      <w:szCs w:val="2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33CC"/>
    <w:pPr>
      <w:tabs>
        <w:tab w:val="center" w:pos="4513"/>
        <w:tab w:val="right" w:pos="9026"/>
      </w:tabs>
    </w:pPr>
  </w:style>
  <w:style w:type="character" w:customStyle="1" w:styleId="HeaderChar">
    <w:name w:val="Header Char"/>
    <w:basedOn w:val="DefaultParagraphFont"/>
    <w:link w:val="Header"/>
    <w:uiPriority w:val="99"/>
    <w:rsid w:val="001A33CC"/>
  </w:style>
  <w:style w:type="paragraph" w:styleId="Footer">
    <w:name w:val="footer"/>
    <w:basedOn w:val="Normal"/>
    <w:link w:val="FooterChar"/>
    <w:uiPriority w:val="99"/>
    <w:unhideWhenUsed/>
    <w:rsid w:val="001A33CC"/>
    <w:pPr>
      <w:tabs>
        <w:tab w:val="center" w:pos="4513"/>
        <w:tab w:val="right" w:pos="9026"/>
      </w:tabs>
    </w:pPr>
  </w:style>
  <w:style w:type="character" w:customStyle="1" w:styleId="FooterChar">
    <w:name w:val="Footer Char"/>
    <w:basedOn w:val="DefaultParagraphFont"/>
    <w:link w:val="Footer"/>
    <w:uiPriority w:val="99"/>
    <w:rsid w:val="001A33CC"/>
  </w:style>
  <w:style w:type="character" w:styleId="Hyperlink">
    <w:name w:val="Hyperlink"/>
    <w:basedOn w:val="DefaultParagraphFont"/>
    <w:uiPriority w:val="99"/>
    <w:unhideWhenUsed/>
    <w:rsid w:val="001A33CC"/>
    <w:rPr>
      <w:color w:val="0563C1" w:themeColor="hyperlink"/>
      <w:u w:val="single"/>
    </w:rPr>
  </w:style>
  <w:style w:type="paragraph" w:styleId="ListParagraph">
    <w:name w:val="List Paragraph"/>
    <w:basedOn w:val="Normal"/>
    <w:uiPriority w:val="34"/>
    <w:qFormat/>
    <w:rsid w:val="001A33CC"/>
    <w:pPr>
      <w:ind w:left="720"/>
      <w:contextualSpacing/>
    </w:pPr>
  </w:style>
  <w:style w:type="character" w:styleId="PlaceholderText">
    <w:name w:val="Placeholder Text"/>
    <w:basedOn w:val="DefaultParagraphFont"/>
    <w:uiPriority w:val="99"/>
    <w:semiHidden/>
    <w:rsid w:val="00AC3008"/>
    <w:rPr>
      <w:color w:val="808080"/>
    </w:rPr>
  </w:style>
  <w:style w:type="character" w:styleId="CommentReference">
    <w:name w:val="annotation reference"/>
    <w:basedOn w:val="DefaultParagraphFont"/>
    <w:uiPriority w:val="99"/>
    <w:semiHidden/>
    <w:unhideWhenUsed/>
    <w:rsid w:val="00A91EA2"/>
    <w:rPr>
      <w:sz w:val="16"/>
      <w:szCs w:val="16"/>
    </w:rPr>
  </w:style>
  <w:style w:type="paragraph" w:styleId="CommentText">
    <w:name w:val="annotation text"/>
    <w:basedOn w:val="Normal"/>
    <w:link w:val="CommentTextChar"/>
    <w:uiPriority w:val="99"/>
    <w:semiHidden/>
    <w:unhideWhenUsed/>
    <w:rsid w:val="00A91EA2"/>
  </w:style>
  <w:style w:type="character" w:customStyle="1" w:styleId="CommentTextChar">
    <w:name w:val="Comment Text Char"/>
    <w:basedOn w:val="DefaultParagraphFont"/>
    <w:link w:val="CommentText"/>
    <w:uiPriority w:val="99"/>
    <w:semiHidden/>
    <w:rsid w:val="00A91EA2"/>
    <w:rPr>
      <w:rFonts w:ascii="Times New Roman" w:eastAsiaTheme="minorEastAsia"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A91EA2"/>
    <w:rPr>
      <w:b/>
      <w:bCs/>
    </w:rPr>
  </w:style>
  <w:style w:type="character" w:customStyle="1" w:styleId="CommentSubjectChar">
    <w:name w:val="Comment Subject Char"/>
    <w:basedOn w:val="CommentTextChar"/>
    <w:link w:val="CommentSubject"/>
    <w:uiPriority w:val="99"/>
    <w:semiHidden/>
    <w:rsid w:val="00A91EA2"/>
    <w:rPr>
      <w:rFonts w:ascii="Times New Roman" w:eastAsiaTheme="minorEastAsia" w:hAnsi="Times New Roman" w:cs="Times New Roman"/>
      <w:b/>
      <w:bCs/>
      <w:sz w:val="20"/>
      <w:szCs w:val="20"/>
      <w:lang w:eastAsia="en-GB"/>
    </w:rPr>
  </w:style>
  <w:style w:type="paragraph" w:styleId="BalloonText">
    <w:name w:val="Balloon Text"/>
    <w:basedOn w:val="Normal"/>
    <w:link w:val="BalloonTextChar"/>
    <w:uiPriority w:val="99"/>
    <w:semiHidden/>
    <w:unhideWhenUsed/>
    <w:rsid w:val="00A91EA2"/>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1EA2"/>
    <w:rPr>
      <w:rFonts w:ascii="Segoe UI" w:eastAsiaTheme="minorEastAsia" w:hAnsi="Segoe UI" w:cs="Segoe UI"/>
      <w:sz w:val="18"/>
      <w:szCs w:val="18"/>
      <w:lang w:eastAsia="en-GB"/>
    </w:rPr>
  </w:style>
  <w:style w:type="character" w:styleId="LineNumber">
    <w:name w:val="line number"/>
    <w:basedOn w:val="DefaultParagraphFont"/>
    <w:uiPriority w:val="99"/>
    <w:semiHidden/>
    <w:unhideWhenUsed/>
    <w:rsid w:val="00D60A82"/>
  </w:style>
  <w:style w:type="paragraph" w:styleId="FootnoteText">
    <w:name w:val="footnote text"/>
    <w:basedOn w:val="Normal"/>
    <w:link w:val="FootnoteTextChar"/>
    <w:uiPriority w:val="99"/>
    <w:semiHidden/>
    <w:unhideWhenUsed/>
    <w:rsid w:val="003B1D80"/>
  </w:style>
  <w:style w:type="character" w:customStyle="1" w:styleId="FootnoteTextChar">
    <w:name w:val="Footnote Text Char"/>
    <w:basedOn w:val="DefaultParagraphFont"/>
    <w:link w:val="FootnoteText"/>
    <w:uiPriority w:val="99"/>
    <w:semiHidden/>
    <w:rsid w:val="003B1D80"/>
    <w:rPr>
      <w:rFonts w:ascii="Times New Roman" w:eastAsiaTheme="minorEastAsia" w:hAnsi="Times New Roman" w:cs="Times New Roman"/>
      <w:sz w:val="20"/>
      <w:szCs w:val="20"/>
      <w:lang w:eastAsia="en-GB"/>
    </w:rPr>
  </w:style>
  <w:style w:type="character" w:styleId="FootnoteReference">
    <w:name w:val="footnote reference"/>
    <w:basedOn w:val="DefaultParagraphFont"/>
    <w:uiPriority w:val="99"/>
    <w:semiHidden/>
    <w:unhideWhenUsed/>
    <w:rsid w:val="003B1D80"/>
    <w:rPr>
      <w:vertAlign w:val="superscript"/>
    </w:rPr>
  </w:style>
  <w:style w:type="paragraph" w:styleId="Caption">
    <w:name w:val="caption"/>
    <w:basedOn w:val="Normal"/>
    <w:next w:val="Normal"/>
    <w:uiPriority w:val="35"/>
    <w:unhideWhenUsed/>
    <w:qFormat/>
    <w:rsid w:val="00B12735"/>
    <w:pPr>
      <w:spacing w:after="200"/>
    </w:pPr>
    <w:rPr>
      <w:i/>
      <w:iCs/>
      <w:color w:val="44546A" w:themeColor="text2"/>
      <w:sz w:val="18"/>
      <w:szCs w:val="18"/>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on">
    <w:name w:val="Revision"/>
    <w:hidden/>
    <w:uiPriority w:val="99"/>
    <w:semiHidden/>
    <w:rsid w:val="008F5492"/>
    <w:pPr>
      <w:spacing w:after="0" w:line="240" w:lineRule="auto"/>
    </w:pPr>
    <w:rPr>
      <w:rFonts w:ascii="Times New Roman" w:eastAsiaTheme="minorEastAsia" w:hAnsi="Times New Roman" w:cs="Times New Roman"/>
      <w:sz w:val="20"/>
      <w:szCs w:val="20"/>
      <w:lang w:eastAsia="en-GB"/>
    </w:rPr>
  </w:style>
  <w:style w:type="character" w:styleId="FollowedHyperlink">
    <w:name w:val="FollowedHyperlink"/>
    <w:basedOn w:val="DefaultParagraphFont"/>
    <w:uiPriority w:val="99"/>
    <w:semiHidden/>
    <w:unhideWhenUsed/>
    <w:rsid w:val="00527FEC"/>
    <w:rPr>
      <w:color w:val="954F72" w:themeColor="followedHyperlink"/>
      <w:u w:val="single"/>
    </w:rPr>
  </w:style>
  <w:style w:type="paragraph" w:styleId="PlainText">
    <w:name w:val="Plain Text"/>
    <w:basedOn w:val="Normal"/>
    <w:link w:val="PlainTextChar"/>
    <w:uiPriority w:val="99"/>
    <w:unhideWhenUsed/>
    <w:rsid w:val="00D85BDD"/>
    <w:pPr>
      <w:widowControl/>
      <w:autoSpaceDE/>
      <w:autoSpaceDN/>
      <w:adjustRightInd/>
    </w:pPr>
    <w:rPr>
      <w:rFonts w:ascii="Calibri" w:eastAsiaTheme="minorHAnsi" w:hAnsi="Calibri" w:cs="Consolas"/>
      <w:sz w:val="22"/>
      <w:szCs w:val="21"/>
      <w:lang w:eastAsia="en-US"/>
    </w:rPr>
  </w:style>
  <w:style w:type="character" w:customStyle="1" w:styleId="PlainTextChar">
    <w:name w:val="Plain Text Char"/>
    <w:basedOn w:val="DefaultParagraphFont"/>
    <w:link w:val="PlainText"/>
    <w:uiPriority w:val="99"/>
    <w:rsid w:val="00D85BDD"/>
    <w:rPr>
      <w:rFonts w:ascii="Calibri" w:hAnsi="Calibri" w:cs="Consolas"/>
      <w:szCs w:val="21"/>
    </w:rPr>
  </w:style>
  <w:style w:type="paragraph" w:styleId="NormalWeb">
    <w:name w:val="Normal (Web)"/>
    <w:basedOn w:val="Normal"/>
    <w:uiPriority w:val="99"/>
    <w:semiHidden/>
    <w:unhideWhenUsed/>
    <w:rsid w:val="00FF37C6"/>
    <w:rPr>
      <w:sz w:val="24"/>
      <w:szCs w:val="24"/>
    </w:rPr>
  </w:style>
  <w:style w:type="character" w:customStyle="1" w:styleId="UnresolvedMention1">
    <w:name w:val="Unresolved Mention1"/>
    <w:basedOn w:val="DefaultParagraphFont"/>
    <w:uiPriority w:val="99"/>
    <w:semiHidden/>
    <w:unhideWhenUsed/>
    <w:rsid w:val="00523E4B"/>
    <w:rPr>
      <w:color w:val="605E5C"/>
      <w:shd w:val="clear" w:color="auto" w:fill="E1DFDD"/>
    </w:rPr>
  </w:style>
  <w:style w:type="character" w:styleId="EndnoteReference">
    <w:name w:val="endnote reference"/>
    <w:basedOn w:val="DefaultParagraphFont"/>
    <w:uiPriority w:val="99"/>
    <w:semiHidden/>
    <w:unhideWhenUsed/>
    <w:rsid w:val="0044188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0290187">
      <w:bodyDiv w:val="1"/>
      <w:marLeft w:val="0"/>
      <w:marRight w:val="0"/>
      <w:marTop w:val="0"/>
      <w:marBottom w:val="0"/>
      <w:divBdr>
        <w:top w:val="none" w:sz="0" w:space="0" w:color="auto"/>
        <w:left w:val="none" w:sz="0" w:space="0" w:color="auto"/>
        <w:bottom w:val="none" w:sz="0" w:space="0" w:color="auto"/>
        <w:right w:val="none" w:sz="0" w:space="0" w:color="auto"/>
      </w:divBdr>
    </w:div>
    <w:div w:id="316885609">
      <w:bodyDiv w:val="1"/>
      <w:marLeft w:val="0"/>
      <w:marRight w:val="0"/>
      <w:marTop w:val="0"/>
      <w:marBottom w:val="0"/>
      <w:divBdr>
        <w:top w:val="none" w:sz="0" w:space="0" w:color="auto"/>
        <w:left w:val="none" w:sz="0" w:space="0" w:color="auto"/>
        <w:bottom w:val="none" w:sz="0" w:space="0" w:color="auto"/>
        <w:right w:val="none" w:sz="0" w:space="0" w:color="auto"/>
      </w:divBdr>
      <w:divsChild>
        <w:div w:id="1986008306">
          <w:marLeft w:val="0"/>
          <w:marRight w:val="0"/>
          <w:marTop w:val="0"/>
          <w:marBottom w:val="0"/>
          <w:divBdr>
            <w:top w:val="none" w:sz="0" w:space="0" w:color="auto"/>
            <w:left w:val="none" w:sz="0" w:space="0" w:color="auto"/>
            <w:bottom w:val="none" w:sz="0" w:space="0" w:color="auto"/>
            <w:right w:val="none" w:sz="0" w:space="0" w:color="auto"/>
          </w:divBdr>
          <w:divsChild>
            <w:div w:id="197740238">
              <w:marLeft w:val="0"/>
              <w:marRight w:val="0"/>
              <w:marTop w:val="0"/>
              <w:marBottom w:val="0"/>
              <w:divBdr>
                <w:top w:val="none" w:sz="0" w:space="0" w:color="auto"/>
                <w:left w:val="none" w:sz="0" w:space="0" w:color="auto"/>
                <w:bottom w:val="none" w:sz="0" w:space="0" w:color="auto"/>
                <w:right w:val="none" w:sz="0" w:space="0" w:color="auto"/>
              </w:divBdr>
              <w:divsChild>
                <w:div w:id="40954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987644">
      <w:bodyDiv w:val="1"/>
      <w:marLeft w:val="0"/>
      <w:marRight w:val="0"/>
      <w:marTop w:val="0"/>
      <w:marBottom w:val="0"/>
      <w:divBdr>
        <w:top w:val="none" w:sz="0" w:space="0" w:color="auto"/>
        <w:left w:val="none" w:sz="0" w:space="0" w:color="auto"/>
        <w:bottom w:val="none" w:sz="0" w:space="0" w:color="auto"/>
        <w:right w:val="none" w:sz="0" w:space="0" w:color="auto"/>
      </w:divBdr>
    </w:div>
    <w:div w:id="902133291">
      <w:bodyDiv w:val="1"/>
      <w:marLeft w:val="0"/>
      <w:marRight w:val="0"/>
      <w:marTop w:val="0"/>
      <w:marBottom w:val="0"/>
      <w:divBdr>
        <w:top w:val="none" w:sz="0" w:space="0" w:color="auto"/>
        <w:left w:val="none" w:sz="0" w:space="0" w:color="auto"/>
        <w:bottom w:val="none" w:sz="0" w:space="0" w:color="auto"/>
        <w:right w:val="none" w:sz="0" w:space="0" w:color="auto"/>
      </w:divBdr>
    </w:div>
    <w:div w:id="1263757039">
      <w:bodyDiv w:val="1"/>
      <w:marLeft w:val="0"/>
      <w:marRight w:val="0"/>
      <w:marTop w:val="0"/>
      <w:marBottom w:val="0"/>
      <w:divBdr>
        <w:top w:val="none" w:sz="0" w:space="0" w:color="auto"/>
        <w:left w:val="none" w:sz="0" w:space="0" w:color="auto"/>
        <w:bottom w:val="none" w:sz="0" w:space="0" w:color="auto"/>
        <w:right w:val="none" w:sz="0" w:space="0" w:color="auto"/>
      </w:divBdr>
    </w:div>
    <w:div w:id="1264655160">
      <w:bodyDiv w:val="1"/>
      <w:marLeft w:val="0"/>
      <w:marRight w:val="0"/>
      <w:marTop w:val="0"/>
      <w:marBottom w:val="0"/>
      <w:divBdr>
        <w:top w:val="none" w:sz="0" w:space="0" w:color="auto"/>
        <w:left w:val="none" w:sz="0" w:space="0" w:color="auto"/>
        <w:bottom w:val="none" w:sz="0" w:space="0" w:color="auto"/>
        <w:right w:val="none" w:sz="0" w:space="0" w:color="auto"/>
      </w:divBdr>
      <w:divsChild>
        <w:div w:id="1737970319">
          <w:marLeft w:val="0"/>
          <w:marRight w:val="0"/>
          <w:marTop w:val="0"/>
          <w:marBottom w:val="0"/>
          <w:divBdr>
            <w:top w:val="none" w:sz="0" w:space="0" w:color="auto"/>
            <w:left w:val="none" w:sz="0" w:space="0" w:color="auto"/>
            <w:bottom w:val="none" w:sz="0" w:space="0" w:color="auto"/>
            <w:right w:val="none" w:sz="0" w:space="0" w:color="auto"/>
          </w:divBdr>
          <w:divsChild>
            <w:div w:id="906067342">
              <w:marLeft w:val="0"/>
              <w:marRight w:val="0"/>
              <w:marTop w:val="0"/>
              <w:marBottom w:val="0"/>
              <w:divBdr>
                <w:top w:val="none" w:sz="0" w:space="0" w:color="auto"/>
                <w:left w:val="none" w:sz="0" w:space="0" w:color="auto"/>
                <w:bottom w:val="none" w:sz="0" w:space="0" w:color="auto"/>
                <w:right w:val="none" w:sz="0" w:space="0" w:color="auto"/>
              </w:divBdr>
              <w:divsChild>
                <w:div w:id="16705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customXml" Target="../customXml/item2.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ns.nyu.edu/heegerlab"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microsoft.com/office/2011/relationships/people" Target="people.xml"/><Relationship Id="rId28" Type="http://schemas.openxmlformats.org/officeDocument/2006/relationships/customXml" Target="../customXml/item4.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fontTable" Target="fontTable.xml"/><Relationship Id="rId27"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hyperlink" Target="mailto:rosa.panchuelo@nottingham.ac.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8F1E3EA025BC8E4C9F6833B6487E8C0B" ma:contentTypeVersion="10" ma:contentTypeDescription="Create a new document." ma:contentTypeScope="" ma:versionID="a9e6af80a0b74fd4607b46b3e283f27d">
  <xsd:schema xmlns:xsd="http://www.w3.org/2001/XMLSchema" xmlns:xs="http://www.w3.org/2001/XMLSchema" xmlns:p="http://schemas.microsoft.com/office/2006/metadata/properties" xmlns:ns2="6c13e645-fbce-42b5-a91e-701e3302c908" xmlns:ns3="dcd8e167-3118-4d28-9ff0-e842debb5733" targetNamespace="http://schemas.microsoft.com/office/2006/metadata/properties" ma:root="true" ma:fieldsID="5c5ab9417e9a7bf9b4b0ee861254294c" ns2:_="" ns3:_="">
    <xsd:import namespace="6c13e645-fbce-42b5-a91e-701e3302c908"/>
    <xsd:import namespace="dcd8e167-3118-4d28-9ff0-e842debb573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c13e645-fbce-42b5-a91e-701e3302c9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cd8e167-3118-4d28-9ff0-e842debb573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ADE2221-5D89-498E-8B62-E3A827A6482D}">
  <ds:schemaRefs>
    <ds:schemaRef ds:uri="http://schemas.openxmlformats.org/officeDocument/2006/bibliography"/>
  </ds:schemaRefs>
</ds:datastoreItem>
</file>

<file path=customXml/itemProps2.xml><?xml version="1.0" encoding="utf-8"?>
<ds:datastoreItem xmlns:ds="http://schemas.openxmlformats.org/officeDocument/2006/customXml" ds:itemID="{17225E50-559C-4465-BE40-426C5F2FCE1B}"/>
</file>

<file path=customXml/itemProps3.xml><?xml version="1.0" encoding="utf-8"?>
<ds:datastoreItem xmlns:ds="http://schemas.openxmlformats.org/officeDocument/2006/customXml" ds:itemID="{102CE022-E355-459D-BF41-609A9AEBB81C}"/>
</file>

<file path=customXml/itemProps4.xml><?xml version="1.0" encoding="utf-8"?>
<ds:datastoreItem xmlns:ds="http://schemas.openxmlformats.org/officeDocument/2006/customXml" ds:itemID="{8FB80B66-AAF8-4E60-8247-F7FCA82BBD03}"/>
</file>

<file path=docProps/app.xml><?xml version="1.0" encoding="utf-8"?>
<Properties xmlns="http://schemas.openxmlformats.org/officeDocument/2006/extended-properties" xmlns:vt="http://schemas.openxmlformats.org/officeDocument/2006/docPropsVTypes">
  <Template>Normal</Template>
  <TotalTime>303</TotalTime>
  <Pages>23</Pages>
  <Words>43541</Words>
  <Characters>248189</Characters>
  <Application>Microsoft Office Word</Application>
  <DocSecurity>0</DocSecurity>
  <Lines>2068</Lines>
  <Paragraphs>582</Paragraphs>
  <ScaleCrop>false</ScaleCrop>
  <HeadingPairs>
    <vt:vector size="2" baseType="variant">
      <vt:variant>
        <vt:lpstr>Title</vt:lpstr>
      </vt:variant>
      <vt:variant>
        <vt:i4>1</vt:i4>
      </vt:variant>
    </vt:vector>
  </HeadingPairs>
  <TitlesOfParts>
    <vt:vector size="1" baseType="lpstr">
      <vt:lpstr/>
    </vt:vector>
  </TitlesOfParts>
  <Company>University of Nottingham</Company>
  <LinksUpToDate>false</LinksUpToDate>
  <CharactersWithSpaces>291148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O'Neill George</dc:creator>
  <cp:keywords/>
  <dc:description/>
  <cp:lastModifiedBy>Susan Francis</cp:lastModifiedBy>
  <cp:revision>7</cp:revision>
  <cp:lastPrinted>2018-11-28T10:21:00Z</cp:lastPrinted>
  <dcterms:created xsi:type="dcterms:W3CDTF">2019-07-04T09:37:00Z</dcterms:created>
  <dcterms:modified xsi:type="dcterms:W3CDTF">2019-07-05T10:32:00Z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http://www.zotero.org/styles/neuroimage</vt:lpwstr>
  </property>
  <property fmtid="{D5CDD505-2E9C-101B-9397-08002B2CF9AE}" pid="21" name="Mendeley Recent Style Name 9_1">
    <vt:lpwstr>NeuroImage</vt:lpwstr>
  </property>
  <property fmtid="{D5CDD505-2E9C-101B-9397-08002B2CF9AE}" pid="22" name="Mendeley Document_1">
    <vt:lpwstr>True</vt:lpwstr>
  </property>
  <property fmtid="{D5CDD505-2E9C-101B-9397-08002B2CF9AE}" pid="23" name="Mendeley Unique User Id_1">
    <vt:lpwstr>a01d6dbc-379f-32b6-aae0-d2313620287f</vt:lpwstr>
  </property>
  <property fmtid="{D5CDD505-2E9C-101B-9397-08002B2CF9AE}" pid="24" name="Mendeley Citation Style_1">
    <vt:lpwstr>http://www.zotero.org/styles/neuroimage</vt:lpwstr>
  </property>
  <property fmtid="{D5CDD505-2E9C-101B-9397-08002B2CF9AE}" pid="25" name="_DocHome">
    <vt:i4>-1671289386</vt:i4>
  </property>
  <property fmtid="{D5CDD505-2E9C-101B-9397-08002B2CF9AE}" pid="26" name="ContentTypeId">
    <vt:lpwstr>0x0101008F1E3EA025BC8E4C9F6833B6487E8C0B</vt:lpwstr>
  </property>
</Properties>
</file>